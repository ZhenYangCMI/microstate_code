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ABCFF6" w14:textId="3CDA9AD8" w:rsidR="00072DB1" w:rsidRPr="007C0C0A" w:rsidRDefault="00072DB1" w:rsidP="00F64EF8">
      <w:pPr>
        <w:spacing w:after="1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C0C0A">
        <w:rPr>
          <w:rFonts w:ascii="Times New Roman" w:hAnsi="Times New Roman" w:cs="Times New Roman"/>
          <w:b/>
          <w:sz w:val="28"/>
          <w:szCs w:val="28"/>
        </w:rPr>
        <w:t>Fun</w:t>
      </w:r>
      <w:r w:rsidR="00BD19B3">
        <w:rPr>
          <w:rFonts w:ascii="Times New Roman" w:hAnsi="Times New Roman" w:cs="Times New Roman"/>
          <w:b/>
          <w:sz w:val="28"/>
          <w:szCs w:val="28"/>
        </w:rPr>
        <w:t>ctional connectivity dynamics differentiate subdivisions of</w:t>
      </w:r>
      <w:r w:rsidRPr="007C0C0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991BFF" w:rsidRPr="007C0C0A">
        <w:rPr>
          <w:rFonts w:ascii="Times New Roman" w:hAnsi="Times New Roman" w:cs="Times New Roman"/>
          <w:b/>
          <w:sz w:val="28"/>
          <w:szCs w:val="28"/>
        </w:rPr>
        <w:t>precuneus</w:t>
      </w:r>
      <w:proofErr w:type="spellEnd"/>
    </w:p>
    <w:p w14:paraId="5D560075" w14:textId="77777777" w:rsidR="007228C8" w:rsidRPr="007C0C0A" w:rsidRDefault="007228C8" w:rsidP="00F64EF8">
      <w:pPr>
        <w:spacing w:after="120"/>
        <w:jc w:val="both"/>
        <w:rPr>
          <w:rFonts w:ascii="Times New Roman" w:hAnsi="Times New Roman" w:cs="Times New Roman"/>
        </w:rPr>
      </w:pPr>
    </w:p>
    <w:p w14:paraId="34B75444" w14:textId="473918EF" w:rsidR="00C30B27" w:rsidRPr="007C0C0A" w:rsidRDefault="00DE3F16" w:rsidP="00F64EF8">
      <w:pPr>
        <w:pStyle w:val="ListParagraph"/>
        <w:numPr>
          <w:ilvl w:val="0"/>
          <w:numId w:val="14"/>
        </w:numPr>
        <w:spacing w:after="120"/>
        <w:jc w:val="both"/>
        <w:rPr>
          <w:rFonts w:ascii="Times New Roman" w:hAnsi="Times New Roman" w:cs="Times New Roman"/>
        </w:rPr>
      </w:pPr>
      <w:r w:rsidRPr="007C0C0A">
        <w:rPr>
          <w:rFonts w:ascii="Times New Roman" w:hAnsi="Times New Roman" w:cs="Times New Roman"/>
          <w:b/>
        </w:rPr>
        <w:t>Hypothesis</w:t>
      </w:r>
    </w:p>
    <w:p w14:paraId="475C7E84" w14:textId="6598565B" w:rsidR="007228C8" w:rsidRPr="007C0C0A" w:rsidRDefault="00294D05" w:rsidP="00F64EF8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whole brain </w:t>
      </w:r>
      <w:r w:rsidR="00DE3F16" w:rsidRPr="007C0C0A">
        <w:rPr>
          <w:rFonts w:ascii="Times New Roman" w:hAnsi="Times New Roman" w:cs="Times New Roman"/>
        </w:rPr>
        <w:t xml:space="preserve">functional connectivity </w:t>
      </w:r>
      <w:r>
        <w:rPr>
          <w:rFonts w:ascii="Times New Roman" w:hAnsi="Times New Roman" w:cs="Times New Roman"/>
        </w:rPr>
        <w:t xml:space="preserve">of </w:t>
      </w:r>
      <w:r w:rsidR="00DE3F16" w:rsidRPr="007C0C0A">
        <w:rPr>
          <w:rFonts w:ascii="Times New Roman" w:hAnsi="Times New Roman" w:cs="Times New Roman"/>
        </w:rPr>
        <w:t xml:space="preserve">each subdivision of the </w:t>
      </w:r>
      <w:proofErr w:type="spellStart"/>
      <w:r w:rsidR="00DE3F16" w:rsidRPr="007C0C0A">
        <w:rPr>
          <w:rFonts w:ascii="Times New Roman" w:hAnsi="Times New Roman" w:cs="Times New Roman"/>
        </w:rPr>
        <w:t>precuneus</w:t>
      </w:r>
      <w:proofErr w:type="spellEnd"/>
      <w:r w:rsidR="00DE3F16" w:rsidRPr="007C0C0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will </w:t>
      </w:r>
      <w:ins w:id="0" w:author="Michael Milham" w:date="2012-12-14T09:51:00Z">
        <w:r w:rsidR="00C81986">
          <w:rPr>
            <w:rFonts w:ascii="Times New Roman" w:hAnsi="Times New Roman" w:cs="Times New Roman"/>
          </w:rPr>
          <w:t xml:space="preserve">change over time, </w:t>
        </w:r>
      </w:ins>
      <w:del w:id="1" w:author="Michael Milham" w:date="2012-12-14T09:52:00Z">
        <w:r w:rsidR="00DE3F16" w:rsidRPr="007C0C0A" w:rsidDel="00C81986">
          <w:rPr>
            <w:rFonts w:ascii="Times New Roman" w:hAnsi="Times New Roman" w:cs="Times New Roman"/>
          </w:rPr>
          <w:delText>show dynamic changes over time and this temporal dynamics can be captured by</w:delText>
        </w:r>
      </w:del>
      <w:ins w:id="2" w:author="Michael Milham" w:date="2012-12-14T09:52:00Z">
        <w:r w:rsidR="00C81986">
          <w:rPr>
            <w:rFonts w:ascii="Times New Roman" w:hAnsi="Times New Roman" w:cs="Times New Roman"/>
          </w:rPr>
          <w:t xml:space="preserve">alternating between a finite </w:t>
        </w:r>
        <w:proofErr w:type="gramStart"/>
        <w:r w:rsidR="00C81986">
          <w:rPr>
            <w:rFonts w:ascii="Times New Roman" w:hAnsi="Times New Roman" w:cs="Times New Roman"/>
          </w:rPr>
          <w:t>number</w:t>
        </w:r>
        <w:proofErr w:type="gramEnd"/>
        <w:r w:rsidR="00C81986">
          <w:rPr>
            <w:rFonts w:ascii="Times New Roman" w:hAnsi="Times New Roman" w:cs="Times New Roman"/>
          </w:rPr>
          <w:t xml:space="preserve"> of “micro-states”</w:t>
        </w:r>
      </w:ins>
      <w:del w:id="3" w:author="Michael Milham" w:date="2012-12-14T09:53:00Z">
        <w:r w:rsidR="00DE3F16" w:rsidRPr="007C0C0A" w:rsidDel="00C81986">
          <w:rPr>
            <w:rFonts w:ascii="Times New Roman" w:hAnsi="Times New Roman" w:cs="Times New Roman"/>
          </w:rPr>
          <w:delText xml:space="preserve"> several states</w:delText>
        </w:r>
      </w:del>
      <w:r w:rsidR="00DE3F16" w:rsidRPr="007C0C0A">
        <w:rPr>
          <w:rFonts w:ascii="Times New Roman" w:hAnsi="Times New Roman" w:cs="Times New Roman"/>
        </w:rPr>
        <w:t xml:space="preserve">. </w:t>
      </w:r>
      <w:ins w:id="4" w:author="Michael Milham" w:date="2012-12-14T09:53:00Z">
        <w:r w:rsidR="00C81986">
          <w:rPr>
            <w:rFonts w:ascii="Times New Roman" w:hAnsi="Times New Roman" w:cs="Times New Roman"/>
          </w:rPr>
          <w:t xml:space="preserve">We propose that each </w:t>
        </w:r>
      </w:ins>
      <w:del w:id="5" w:author="Michael Milham" w:date="2012-12-14T09:53:00Z">
        <w:r w:rsidR="00DE3F16" w:rsidRPr="007C0C0A" w:rsidDel="00C81986">
          <w:rPr>
            <w:rFonts w:ascii="Times New Roman" w:hAnsi="Times New Roman" w:cs="Times New Roman"/>
          </w:rPr>
          <w:delText xml:space="preserve">Different </w:delText>
        </w:r>
      </w:del>
      <w:proofErr w:type="gramStart"/>
      <w:r w:rsidR="00DE3F16" w:rsidRPr="007C0C0A">
        <w:rPr>
          <w:rFonts w:ascii="Times New Roman" w:hAnsi="Times New Roman" w:cs="Times New Roman"/>
        </w:rPr>
        <w:t>subdivisions</w:t>
      </w:r>
      <w:proofErr w:type="gramEnd"/>
      <w:r w:rsidR="00DE3F16" w:rsidRPr="007C0C0A">
        <w:rPr>
          <w:rFonts w:ascii="Times New Roman" w:hAnsi="Times New Roman" w:cs="Times New Roman"/>
        </w:rPr>
        <w:t xml:space="preserve"> will </w:t>
      </w:r>
      <w:ins w:id="6" w:author="Michael Milham" w:date="2012-12-14T09:53:00Z">
        <w:r w:rsidR="00C81986">
          <w:rPr>
            <w:rFonts w:ascii="Times New Roman" w:hAnsi="Times New Roman" w:cs="Times New Roman"/>
          </w:rPr>
          <w:t>posses a distinct microstate profile</w:t>
        </w:r>
      </w:ins>
      <w:ins w:id="7" w:author="Michael Milham" w:date="2012-12-14T09:54:00Z">
        <w:r w:rsidR="00C81986">
          <w:rPr>
            <w:rFonts w:ascii="Times New Roman" w:hAnsi="Times New Roman" w:cs="Times New Roman"/>
          </w:rPr>
          <w:t xml:space="preserve"> (e.g., </w:t>
        </w:r>
      </w:ins>
      <w:del w:id="8" w:author="Michael Milham" w:date="2012-12-14T09:54:00Z">
        <w:r w:rsidDel="00C81986">
          <w:rPr>
            <w:rFonts w:ascii="Times New Roman" w:hAnsi="Times New Roman" w:cs="Times New Roman"/>
          </w:rPr>
          <w:delText xml:space="preserve">be different in the </w:delText>
        </w:r>
      </w:del>
      <w:r>
        <w:rPr>
          <w:rFonts w:ascii="Times New Roman" w:hAnsi="Times New Roman" w:cs="Times New Roman"/>
        </w:rPr>
        <w:t>number</w:t>
      </w:r>
      <w:ins w:id="9" w:author="Michael Milham" w:date="2012-12-14T09:54:00Z">
        <w:r w:rsidR="00C81986">
          <w:rPr>
            <w:rFonts w:ascii="Times New Roman" w:hAnsi="Times New Roman" w:cs="Times New Roman"/>
          </w:rPr>
          <w:t xml:space="preserve"> of states</w:t>
        </w:r>
      </w:ins>
      <w:r>
        <w:rPr>
          <w:rFonts w:ascii="Times New Roman" w:hAnsi="Times New Roman" w:cs="Times New Roman"/>
        </w:rPr>
        <w:t xml:space="preserve">, </w:t>
      </w:r>
      <w:ins w:id="10" w:author="Michael Milham" w:date="2012-12-14T09:54:00Z">
        <w:r w:rsidR="00C81986">
          <w:rPr>
            <w:rFonts w:ascii="Times New Roman" w:hAnsi="Times New Roman" w:cs="Times New Roman"/>
          </w:rPr>
          <w:t xml:space="preserve">state </w:t>
        </w:r>
      </w:ins>
      <w:r>
        <w:rPr>
          <w:rFonts w:ascii="Times New Roman" w:hAnsi="Times New Roman" w:cs="Times New Roman"/>
        </w:rPr>
        <w:t>feature</w:t>
      </w:r>
      <w:ins w:id="11" w:author="Michael Milham" w:date="2012-12-14T09:54:00Z">
        <w:r w:rsidR="00C81986">
          <w:rPr>
            <w:rFonts w:ascii="Times New Roman" w:hAnsi="Times New Roman" w:cs="Times New Roman"/>
          </w:rPr>
          <w:t>s</w:t>
        </w:r>
      </w:ins>
      <w:r>
        <w:rPr>
          <w:rFonts w:ascii="Times New Roman" w:hAnsi="Times New Roman" w:cs="Times New Roman"/>
        </w:rPr>
        <w:t xml:space="preserve">, </w:t>
      </w:r>
      <w:ins w:id="12" w:author="Michael Milham" w:date="2012-12-14T09:56:00Z">
        <w:r w:rsidR="00C81986">
          <w:rPr>
            <w:rFonts w:ascii="Times New Roman" w:hAnsi="Times New Roman" w:cs="Times New Roman"/>
          </w:rPr>
          <w:t xml:space="preserve">state-shifting pattern, </w:t>
        </w:r>
      </w:ins>
      <w:del w:id="13" w:author="Michael Milham" w:date="2012-12-14T09:54:00Z">
        <w:r w:rsidDel="00C81986">
          <w:rPr>
            <w:rFonts w:ascii="Times New Roman" w:hAnsi="Times New Roman" w:cs="Times New Roman"/>
          </w:rPr>
          <w:delText xml:space="preserve">and </w:delText>
        </w:r>
      </w:del>
      <w:r w:rsidR="00DE3F16" w:rsidRPr="007C0C0A">
        <w:rPr>
          <w:rFonts w:ascii="Times New Roman" w:hAnsi="Times New Roman" w:cs="Times New Roman"/>
        </w:rPr>
        <w:t xml:space="preserve">duration of </w:t>
      </w:r>
      <w:commentRangeStart w:id="14"/>
      <w:r w:rsidR="00DE3F16" w:rsidRPr="007C0C0A">
        <w:rPr>
          <w:rFonts w:ascii="Times New Roman" w:hAnsi="Times New Roman" w:cs="Times New Roman"/>
        </w:rPr>
        <w:t>states</w:t>
      </w:r>
      <w:commentRangeEnd w:id="14"/>
      <w:r w:rsidR="00C81986">
        <w:rPr>
          <w:rStyle w:val="CommentReference"/>
        </w:rPr>
        <w:commentReference w:id="14"/>
      </w:r>
      <w:ins w:id="15" w:author="Michael Milham" w:date="2012-12-14T09:54:00Z">
        <w:r w:rsidR="00C81986">
          <w:rPr>
            <w:rFonts w:ascii="Times New Roman" w:hAnsi="Times New Roman" w:cs="Times New Roman"/>
          </w:rPr>
          <w:t>)</w:t>
        </w:r>
      </w:ins>
      <w:r w:rsidR="00DE3F16" w:rsidRPr="007C0C0A">
        <w:rPr>
          <w:rFonts w:ascii="Times New Roman" w:hAnsi="Times New Roman" w:cs="Times New Roman"/>
        </w:rPr>
        <w:t>.</w:t>
      </w:r>
    </w:p>
    <w:p w14:paraId="4C1DE55F" w14:textId="77777777" w:rsidR="0064798E" w:rsidRPr="00294D05" w:rsidRDefault="0064798E" w:rsidP="00294D05">
      <w:pPr>
        <w:spacing w:after="120"/>
        <w:jc w:val="both"/>
        <w:rPr>
          <w:rFonts w:ascii="Times New Roman" w:hAnsi="Times New Roman" w:cs="Times New Roman"/>
        </w:rPr>
      </w:pPr>
    </w:p>
    <w:p w14:paraId="31F53CCA" w14:textId="4815ED4A" w:rsidR="0064798E" w:rsidRPr="007C0C0A" w:rsidRDefault="009037D3" w:rsidP="00F64EF8">
      <w:pPr>
        <w:spacing w:after="120"/>
        <w:jc w:val="both"/>
        <w:rPr>
          <w:rFonts w:ascii="Times New Roman" w:hAnsi="Times New Roman" w:cs="Times New Roman"/>
          <w:b/>
        </w:rPr>
      </w:pPr>
      <w:r w:rsidRPr="007C0C0A">
        <w:rPr>
          <w:rFonts w:ascii="Times New Roman" w:hAnsi="Times New Roman" w:cs="Times New Roman"/>
          <w:b/>
        </w:rPr>
        <w:t xml:space="preserve">B. </w:t>
      </w:r>
      <w:r w:rsidR="007C0C0A" w:rsidRPr="007C0C0A">
        <w:rPr>
          <w:rFonts w:ascii="Times New Roman" w:hAnsi="Times New Roman" w:cs="Times New Roman"/>
          <w:b/>
        </w:rPr>
        <w:t>Analysis procedures</w:t>
      </w:r>
    </w:p>
    <w:p w14:paraId="5F63E0BB" w14:textId="7D481DF4" w:rsidR="00256941" w:rsidRPr="007C0C0A" w:rsidRDefault="00256941" w:rsidP="00F64EF8">
      <w:pPr>
        <w:spacing w:after="120"/>
        <w:jc w:val="both"/>
        <w:rPr>
          <w:rFonts w:ascii="Times New Roman" w:hAnsi="Times New Roman" w:cs="Times New Roman"/>
        </w:rPr>
      </w:pPr>
      <w:r w:rsidRPr="007C0C0A">
        <w:rPr>
          <w:rFonts w:ascii="Times New Roman" w:hAnsi="Times New Roman" w:cs="Times New Roman"/>
        </w:rPr>
        <w:t>1. Preprocessing</w:t>
      </w:r>
      <w:bookmarkStart w:id="16" w:name="_GoBack"/>
      <w:bookmarkEnd w:id="16"/>
    </w:p>
    <w:p w14:paraId="103246A5" w14:textId="7BB51521" w:rsidR="00F16097" w:rsidRDefault="00F64EF8" w:rsidP="00F64EF8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Chao-</w:t>
      </w:r>
      <w:proofErr w:type="spellStart"/>
      <w:r>
        <w:rPr>
          <w:rFonts w:ascii="Times New Roman" w:hAnsi="Times New Roman" w:cs="Times New Roman"/>
        </w:rPr>
        <w:t>gan</w:t>
      </w:r>
      <w:proofErr w:type="spellEnd"/>
      <w:r>
        <w:rPr>
          <w:rFonts w:ascii="Times New Roman" w:hAnsi="Times New Roman" w:cs="Times New Roman"/>
        </w:rPr>
        <w:t xml:space="preserve"> has prep</w:t>
      </w:r>
      <w:r w:rsidR="00F16097">
        <w:rPr>
          <w:rFonts w:ascii="Times New Roman" w:hAnsi="Times New Roman" w:cs="Times New Roman"/>
        </w:rPr>
        <w:t>rocessed the first 5 min of session 1 and session 2 data</w:t>
      </w:r>
      <w:r>
        <w:rPr>
          <w:rFonts w:ascii="Times New Roman" w:hAnsi="Times New Roman" w:cs="Times New Roman"/>
        </w:rPr>
        <w:t xml:space="preserve"> </w:t>
      </w:r>
      <w:r w:rsidR="00F16097">
        <w:rPr>
          <w:rFonts w:ascii="Times New Roman" w:hAnsi="Times New Roman" w:cs="Times New Roman"/>
        </w:rPr>
        <w:t>for all 25 subjects</w:t>
      </w:r>
      <w:r>
        <w:rPr>
          <w:rFonts w:ascii="Times New Roman" w:hAnsi="Times New Roman" w:cs="Times New Roman"/>
        </w:rPr>
        <w:t>.</w:t>
      </w:r>
    </w:p>
    <w:p w14:paraId="75BC7CA8" w14:textId="10C0D445" w:rsidR="004464F5" w:rsidRDefault="00481E7D" w:rsidP="00F64EF8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data I am going to use are:</w:t>
      </w:r>
      <w:r w:rsidR="004464F5">
        <w:rPr>
          <w:rFonts w:ascii="Times New Roman" w:hAnsi="Times New Roman" w:cs="Times New Roman"/>
        </w:rPr>
        <w:t xml:space="preserve"> HeadMotionRegre</w:t>
      </w:r>
      <w:r>
        <w:rPr>
          <w:rFonts w:ascii="Times New Roman" w:hAnsi="Times New Roman" w:cs="Times New Roman"/>
        </w:rPr>
        <w:t xml:space="preserve">ssion_2Friston_24_COV_GloabalWS (motion corrected with </w:t>
      </w:r>
      <w:proofErr w:type="spellStart"/>
      <w:r w:rsidR="004464F5">
        <w:rPr>
          <w:rFonts w:ascii="Times New Roman" w:hAnsi="Times New Roman" w:cs="Times New Roman"/>
        </w:rPr>
        <w:t>Friston</w:t>
      </w:r>
      <w:proofErr w:type="spellEnd"/>
      <w:r w:rsidR="004464F5">
        <w:rPr>
          <w:rFonts w:ascii="Times New Roman" w:hAnsi="Times New Roman" w:cs="Times New Roman"/>
        </w:rPr>
        <w:t xml:space="preserve"> 24, global signal regressed out. W: normalized, S: smoothed</w:t>
      </w:r>
      <w:r>
        <w:rPr>
          <w:rFonts w:ascii="Times New Roman" w:hAnsi="Times New Roman" w:cs="Times New Roman"/>
        </w:rPr>
        <w:t>)</w:t>
      </w:r>
      <w:r w:rsidR="004464F5">
        <w:rPr>
          <w:rFonts w:ascii="Times New Roman" w:hAnsi="Times New Roman" w:cs="Times New Roman"/>
        </w:rPr>
        <w:t>.</w:t>
      </w:r>
    </w:p>
    <w:p w14:paraId="2B36F0B1" w14:textId="77777777" w:rsidR="004464F5" w:rsidRDefault="004464F5" w:rsidP="00F64EF8">
      <w:pPr>
        <w:spacing w:after="120"/>
        <w:jc w:val="both"/>
        <w:rPr>
          <w:rFonts w:ascii="Times New Roman" w:hAnsi="Times New Roman" w:cs="Times New Roman"/>
        </w:rPr>
      </w:pPr>
    </w:p>
    <w:p w14:paraId="2C431032" w14:textId="577B68CE" w:rsidR="00256941" w:rsidRPr="007C0C0A" w:rsidRDefault="00256941" w:rsidP="00F64EF8">
      <w:pPr>
        <w:spacing w:after="120"/>
        <w:jc w:val="both"/>
        <w:rPr>
          <w:rFonts w:ascii="Times New Roman" w:hAnsi="Times New Roman" w:cs="Times New Roman"/>
        </w:rPr>
      </w:pPr>
      <w:r w:rsidRPr="007C0C0A">
        <w:rPr>
          <w:rFonts w:ascii="Times New Roman" w:hAnsi="Times New Roman" w:cs="Times New Roman"/>
        </w:rPr>
        <w:t>2. ROI Time series extraction</w:t>
      </w:r>
      <w:r w:rsidR="00C408BB">
        <w:rPr>
          <w:rFonts w:ascii="Times New Roman" w:hAnsi="Times New Roman" w:cs="Times New Roman"/>
        </w:rPr>
        <w:t xml:space="preserve"> </w:t>
      </w:r>
      <w:r w:rsidR="00E742FA">
        <w:rPr>
          <w:rFonts w:ascii="Times New Roman" w:hAnsi="Times New Roman" w:cs="Times New Roman"/>
        </w:rPr>
        <w:t xml:space="preserve"> </w:t>
      </w:r>
    </w:p>
    <w:p w14:paraId="60E08053" w14:textId="6C554F10" w:rsidR="00F64EF8" w:rsidRPr="007C0C0A" w:rsidRDefault="00256941" w:rsidP="00F64EF8">
      <w:pPr>
        <w:spacing w:after="120"/>
        <w:jc w:val="both"/>
        <w:rPr>
          <w:rFonts w:ascii="Times New Roman" w:hAnsi="Times New Roman" w:cs="Times New Roman"/>
        </w:rPr>
      </w:pPr>
      <w:r w:rsidRPr="007C0C0A">
        <w:rPr>
          <w:rFonts w:ascii="Times New Roman" w:hAnsi="Times New Roman" w:cs="Times New Roman"/>
        </w:rPr>
        <w:t>a.  Seed</w:t>
      </w:r>
      <w:r w:rsidR="00F64EF8">
        <w:rPr>
          <w:rFonts w:ascii="Times New Roman" w:hAnsi="Times New Roman" w:cs="Times New Roman"/>
        </w:rPr>
        <w:t xml:space="preserve"> locations were </w:t>
      </w:r>
      <w:r w:rsidR="00C408BB">
        <w:rPr>
          <w:rFonts w:ascii="Times New Roman" w:hAnsi="Times New Roman" w:cs="Times New Roman"/>
        </w:rPr>
        <w:t>determined</w:t>
      </w:r>
      <w:r w:rsidR="00F64EF8">
        <w:rPr>
          <w:rFonts w:ascii="Times New Roman" w:hAnsi="Times New Roman" w:cs="Times New Roman"/>
        </w:rPr>
        <w:t xml:space="preserve"> based on </w:t>
      </w:r>
      <w:proofErr w:type="spellStart"/>
      <w:r w:rsidR="00F64EF8">
        <w:rPr>
          <w:rFonts w:ascii="Times New Roman" w:hAnsi="Times New Roman" w:cs="Times New Roman"/>
        </w:rPr>
        <w:t>Margulius</w:t>
      </w:r>
      <w:proofErr w:type="spellEnd"/>
      <w:r w:rsidR="00F64EF8">
        <w:rPr>
          <w:rFonts w:ascii="Times New Roman" w:hAnsi="Times New Roman" w:cs="Times New Roman"/>
        </w:rPr>
        <w:t xml:space="preserve"> et al.</w:t>
      </w:r>
      <w:r w:rsidR="00F64EF8" w:rsidRPr="007C0C0A">
        <w:rPr>
          <w:rFonts w:ascii="Times New Roman" w:hAnsi="Times New Roman" w:cs="Times New Roman"/>
        </w:rPr>
        <w:t xml:space="preserve"> </w:t>
      </w:r>
      <w:r w:rsidR="00F64EF8">
        <w:rPr>
          <w:rFonts w:ascii="Times New Roman" w:hAnsi="Times New Roman" w:cs="Times New Roman"/>
        </w:rPr>
        <w:t>(</w:t>
      </w:r>
      <w:r w:rsidR="00F64EF8" w:rsidRPr="007C0C0A">
        <w:rPr>
          <w:rFonts w:ascii="Times New Roman" w:hAnsi="Times New Roman" w:cs="Times New Roman"/>
        </w:rPr>
        <w:t>2009)</w:t>
      </w:r>
    </w:p>
    <w:p w14:paraId="7DC0781E" w14:textId="0DFCCA0C" w:rsidR="00F64EF8" w:rsidRPr="00540B10" w:rsidRDefault="00F64EF8" w:rsidP="00F64EF8">
      <w:pPr>
        <w:widowControl w:val="0"/>
        <w:autoSpaceDE w:val="0"/>
        <w:autoSpaceDN w:val="0"/>
        <w:adjustRightInd w:val="0"/>
        <w:spacing w:after="120"/>
        <w:rPr>
          <w:rFonts w:ascii="Times" w:hAnsi="Times" w:cs="Times"/>
        </w:rPr>
      </w:pPr>
      <w:r w:rsidRPr="00540B10">
        <w:rPr>
          <w:rFonts w:ascii="Times" w:hAnsi="Times" w:cs="Times"/>
        </w:rPr>
        <w:t>Seed 4 (-</w:t>
      </w:r>
      <w:r w:rsidRPr="00540B10">
        <w:rPr>
          <w:rFonts w:ascii="Times" w:hAnsi="Times" w:cs="Times"/>
          <w:sz w:val="22"/>
          <w:szCs w:val="22"/>
        </w:rPr>
        <w:t>2/-36/35)</w:t>
      </w:r>
      <w:r w:rsidRPr="00540B10">
        <w:rPr>
          <w:rFonts w:ascii="Times" w:hAnsi="Times" w:cs="Times"/>
        </w:rPr>
        <w:t xml:space="preserve">: Located in the middle of the </w:t>
      </w:r>
      <w:proofErr w:type="spellStart"/>
      <w:r w:rsidRPr="00540B10">
        <w:rPr>
          <w:rFonts w:ascii="Times" w:hAnsi="Times" w:cs="Times"/>
        </w:rPr>
        <w:t>splenium</w:t>
      </w:r>
      <w:proofErr w:type="spellEnd"/>
      <w:r w:rsidRPr="00540B10">
        <w:rPr>
          <w:rFonts w:ascii="Times" w:hAnsi="Times" w:cs="Times"/>
        </w:rPr>
        <w:t xml:space="preserve"> in the </w:t>
      </w:r>
      <w:r w:rsidRPr="00540B10">
        <w:rPr>
          <w:rFonts w:ascii="Times" w:hAnsi="Times" w:cs="Times"/>
          <w:i/>
          <w:iCs/>
        </w:rPr>
        <w:t>y</w:t>
      </w:r>
      <w:r w:rsidRPr="00540B10">
        <w:rPr>
          <w:rFonts w:ascii="Times" w:hAnsi="Times" w:cs="Times"/>
        </w:rPr>
        <w:t xml:space="preserve">-axis, within the cingulate </w:t>
      </w:r>
      <w:proofErr w:type="spellStart"/>
      <w:r w:rsidRPr="00540B10">
        <w:rPr>
          <w:rFonts w:ascii="Times" w:hAnsi="Times" w:cs="Times"/>
        </w:rPr>
        <w:t>gyrus</w:t>
      </w:r>
      <w:proofErr w:type="spellEnd"/>
      <w:r w:rsidRPr="00540B10">
        <w:rPr>
          <w:rFonts w:ascii="Times" w:hAnsi="Times" w:cs="Times"/>
        </w:rPr>
        <w:t>.</w:t>
      </w:r>
    </w:p>
    <w:p w14:paraId="4E5C2786" w14:textId="79B8C3A6" w:rsidR="00F64EF8" w:rsidRPr="00540B10" w:rsidRDefault="00F64EF8" w:rsidP="00F64EF8">
      <w:pPr>
        <w:widowControl w:val="0"/>
        <w:autoSpaceDE w:val="0"/>
        <w:autoSpaceDN w:val="0"/>
        <w:adjustRightInd w:val="0"/>
        <w:spacing w:after="120"/>
        <w:rPr>
          <w:rFonts w:ascii="Times" w:hAnsi="Times" w:cs="Times"/>
        </w:rPr>
      </w:pPr>
      <w:r w:rsidRPr="00540B10">
        <w:rPr>
          <w:rFonts w:ascii="Times" w:hAnsi="Times" w:cs="Times"/>
        </w:rPr>
        <w:t>Seed 6 (-</w:t>
      </w:r>
      <w:r w:rsidRPr="00540B10">
        <w:rPr>
          <w:rFonts w:ascii="Times" w:hAnsi="Times" w:cs="Times"/>
          <w:sz w:val="22"/>
          <w:szCs w:val="22"/>
        </w:rPr>
        <w:t>2/-47/58)</w:t>
      </w:r>
      <w:r w:rsidRPr="00540B10">
        <w:rPr>
          <w:rFonts w:ascii="Times" w:hAnsi="Times" w:cs="Times"/>
        </w:rPr>
        <w:t>: Located at the center of the marginal ramus of the cingulate sulcus, 6 mm posterior to it.</w:t>
      </w:r>
    </w:p>
    <w:p w14:paraId="03963DB7" w14:textId="27DA0C56" w:rsidR="00F64EF8" w:rsidRPr="00540B10" w:rsidRDefault="00F64EF8" w:rsidP="00F64EF8">
      <w:pPr>
        <w:widowControl w:val="0"/>
        <w:autoSpaceDE w:val="0"/>
        <w:autoSpaceDN w:val="0"/>
        <w:adjustRightInd w:val="0"/>
        <w:spacing w:after="120"/>
        <w:rPr>
          <w:rFonts w:ascii="Times" w:hAnsi="Times" w:cs="Times"/>
        </w:rPr>
      </w:pPr>
      <w:r w:rsidRPr="00540B10">
        <w:rPr>
          <w:rFonts w:ascii="Times" w:hAnsi="Times" w:cs="Times"/>
        </w:rPr>
        <w:t>Seed 14 (-</w:t>
      </w:r>
      <w:r w:rsidRPr="00540B10">
        <w:rPr>
          <w:rFonts w:ascii="Times" w:hAnsi="Times" w:cs="Times"/>
          <w:sz w:val="22"/>
          <w:szCs w:val="22"/>
        </w:rPr>
        <w:t>2/-64/45)</w:t>
      </w:r>
      <w:r w:rsidRPr="00540B10">
        <w:rPr>
          <w:rFonts w:ascii="Times" w:hAnsi="Times" w:cs="Times"/>
        </w:rPr>
        <w:t>: Located ventral to seed 13 along the sulcus.</w:t>
      </w:r>
    </w:p>
    <w:p w14:paraId="509C076C" w14:textId="2BEFC26B" w:rsidR="00481E7D" w:rsidRDefault="00F64EF8" w:rsidP="00F64EF8">
      <w:pPr>
        <w:widowControl w:val="0"/>
        <w:autoSpaceDE w:val="0"/>
        <w:autoSpaceDN w:val="0"/>
        <w:adjustRightInd w:val="0"/>
        <w:spacing w:after="120"/>
        <w:rPr>
          <w:rFonts w:ascii="Times" w:hAnsi="Times" w:cs="Times"/>
        </w:rPr>
      </w:pPr>
      <w:r w:rsidRPr="00540B10">
        <w:rPr>
          <w:rFonts w:ascii="Times" w:hAnsi="Times" w:cs="Times"/>
        </w:rPr>
        <w:t>Seed 17 (-</w:t>
      </w:r>
      <w:r w:rsidRPr="00540B10">
        <w:rPr>
          <w:rFonts w:ascii="Times" w:hAnsi="Times" w:cs="Times"/>
          <w:sz w:val="22"/>
          <w:szCs w:val="22"/>
        </w:rPr>
        <w:t>1/-78/43)</w:t>
      </w:r>
      <w:r w:rsidRPr="00540B10">
        <w:rPr>
          <w:rFonts w:ascii="Times" w:hAnsi="Times" w:cs="Times"/>
        </w:rPr>
        <w:t>: Located</w:t>
      </w:r>
      <w:r>
        <w:rPr>
          <w:rFonts w:ascii="Times" w:hAnsi="Times" w:cs="Times"/>
        </w:rPr>
        <w:t xml:space="preserve"> ~10 mm posterior to seed 13 and 6 mm anterior to the parietal-occipital sulcus.</w:t>
      </w:r>
    </w:p>
    <w:p w14:paraId="2802584B" w14:textId="68B0496D" w:rsidR="00481E7D" w:rsidRDefault="006B71A2" w:rsidP="00F64EF8">
      <w:pPr>
        <w:widowControl w:val="0"/>
        <w:autoSpaceDE w:val="0"/>
        <w:autoSpaceDN w:val="0"/>
        <w:adjustRightInd w:val="0"/>
        <w:spacing w:after="120"/>
        <w:rPr>
          <w:rFonts w:ascii="Times" w:hAnsi="Times" w:cs="Times"/>
        </w:rPr>
      </w:pPr>
      <w:r>
        <w:rPr>
          <w:rFonts w:ascii="Times" w:hAnsi="Times" w:cs="Times"/>
          <w:noProof/>
        </w:rPr>
        <w:lastRenderedPageBreak/>
        <w:drawing>
          <wp:inline distT="0" distB="0" distL="0" distR="0" wp14:anchorId="4DFDC60B" wp14:editId="0168CE8D">
            <wp:extent cx="4032504" cy="29718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ed region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50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A95A" w14:textId="77777777" w:rsidR="006B71A2" w:rsidRDefault="006B71A2" w:rsidP="00F64EF8">
      <w:pPr>
        <w:spacing w:after="120"/>
        <w:jc w:val="both"/>
        <w:rPr>
          <w:rFonts w:ascii="Times New Roman" w:hAnsi="Times New Roman" w:cs="Times New Roman"/>
        </w:rPr>
      </w:pPr>
    </w:p>
    <w:p w14:paraId="608B69BA" w14:textId="795E0B81" w:rsidR="00256941" w:rsidRDefault="00256941" w:rsidP="00F64EF8">
      <w:pPr>
        <w:spacing w:after="120"/>
        <w:jc w:val="both"/>
        <w:rPr>
          <w:rFonts w:ascii="Times New Roman" w:hAnsi="Times New Roman" w:cs="Times New Roman"/>
        </w:rPr>
      </w:pPr>
      <w:r w:rsidRPr="007C0C0A">
        <w:rPr>
          <w:rFonts w:ascii="Times New Roman" w:hAnsi="Times New Roman" w:cs="Times New Roman"/>
        </w:rPr>
        <w:t xml:space="preserve">b. ROI selection: </w:t>
      </w:r>
    </w:p>
    <w:p w14:paraId="454ADC07" w14:textId="301F08C4" w:rsidR="004E5033" w:rsidRDefault="004E5033" w:rsidP="00F64EF8">
      <w:pPr>
        <w:spacing w:after="120"/>
        <w:jc w:val="both"/>
        <w:rPr>
          <w:rFonts w:ascii="Times New Roman" w:hAnsi="Times New Roman" w:cs="Times New Roman"/>
        </w:rPr>
      </w:pPr>
      <w:proofErr w:type="gramStart"/>
      <w:r w:rsidRPr="00481E7D">
        <w:rPr>
          <w:rFonts w:ascii="Times New Roman" w:hAnsi="Times New Roman" w:cs="Times New Roman"/>
        </w:rPr>
        <w:t>connectivity</w:t>
      </w:r>
      <w:proofErr w:type="gramEnd"/>
      <w:r w:rsidRPr="00481E7D">
        <w:rPr>
          <w:rFonts w:ascii="Times New Roman" w:hAnsi="Times New Roman" w:cs="Times New Roman"/>
        </w:rPr>
        <w:t xml:space="preserve"> atlas:</w:t>
      </w:r>
      <w:r w:rsidR="00481E7D">
        <w:rPr>
          <w:rFonts w:ascii="Times New Roman" w:hAnsi="Times New Roman" w:cs="Times New Roman"/>
        </w:rPr>
        <w:t xml:space="preserve"> </w:t>
      </w:r>
      <w:r w:rsidR="00C408BB" w:rsidRPr="00481E7D">
        <w:rPr>
          <w:rFonts w:ascii="Times New Roman" w:hAnsi="Times New Roman" w:cs="Times New Roman"/>
        </w:rPr>
        <w:t>Crad-200</w:t>
      </w:r>
    </w:p>
    <w:p w14:paraId="2612BF58" w14:textId="393323BA" w:rsidR="00481E7D" w:rsidRDefault="006B71A2" w:rsidP="00F64EF8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EE7594" wp14:editId="7D025E99">
            <wp:extent cx="4312920" cy="3190646"/>
            <wp:effectExtent l="0" t="0" r="508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ad_200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19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2192" w14:textId="77777777" w:rsidR="006B71A2" w:rsidRDefault="006B71A2" w:rsidP="00481E7D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</w:p>
    <w:p w14:paraId="67C5CE0C" w14:textId="77777777" w:rsidR="006B71A2" w:rsidRDefault="006B71A2" w:rsidP="00481E7D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</w:p>
    <w:p w14:paraId="2A7E9E24" w14:textId="77777777" w:rsidR="006B71A2" w:rsidRDefault="006B71A2" w:rsidP="00481E7D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</w:p>
    <w:p w14:paraId="0A50D9CD" w14:textId="31A01C06" w:rsidR="00481E7D" w:rsidRDefault="00481E7D" w:rsidP="00481E7D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structrual</w:t>
      </w:r>
      <w:proofErr w:type="spellEnd"/>
      <w:proofErr w:type="gramEnd"/>
      <w:r>
        <w:rPr>
          <w:rFonts w:ascii="Times New Roman" w:hAnsi="Times New Roman" w:cs="Times New Roman"/>
        </w:rPr>
        <w:t xml:space="preserve"> atlas: Harvard-Oxford atlas 110 cortical regions</w:t>
      </w:r>
    </w:p>
    <w:p w14:paraId="6C78C9C5" w14:textId="566283D9" w:rsidR="006B71A2" w:rsidRDefault="006B71A2" w:rsidP="00481E7D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690DBA" wp14:editId="4DE9EBB5">
            <wp:extent cx="4251960" cy="31601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_atlas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16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A79D" w14:textId="77777777" w:rsidR="006B71A2" w:rsidRDefault="006B71A2" w:rsidP="00F64EF8">
      <w:pPr>
        <w:spacing w:after="120"/>
        <w:jc w:val="both"/>
        <w:rPr>
          <w:rFonts w:ascii="Times New Roman" w:hAnsi="Times New Roman" w:cs="Times New Roman"/>
        </w:rPr>
      </w:pPr>
    </w:p>
    <w:p w14:paraId="071C0098" w14:textId="410FB7A0" w:rsidR="00B11379" w:rsidRDefault="006B71A2" w:rsidP="00F64EF8">
      <w:pPr>
        <w:spacing w:after="120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anatomic</w:t>
      </w:r>
      <w:proofErr w:type="gramEnd"/>
      <w:r>
        <w:rPr>
          <w:rFonts w:ascii="Times New Roman" w:hAnsi="Times New Roman" w:cs="Times New Roman"/>
        </w:rPr>
        <w:t xml:space="preserve"> atlas: AAL</w:t>
      </w:r>
    </w:p>
    <w:p w14:paraId="13043CD6" w14:textId="713BCE44" w:rsidR="006B71A2" w:rsidRDefault="006B71A2" w:rsidP="00F64EF8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64ED5B" wp14:editId="64A99CC4">
            <wp:extent cx="5429250" cy="3976370"/>
            <wp:effectExtent l="0" t="0" r="635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L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FD72" w14:textId="77777777" w:rsidR="00C408BB" w:rsidRDefault="00256941" w:rsidP="00F64EF8">
      <w:pPr>
        <w:spacing w:after="120"/>
        <w:jc w:val="both"/>
        <w:rPr>
          <w:rFonts w:ascii="Times New Roman" w:hAnsi="Times New Roman" w:cs="Times New Roman"/>
        </w:rPr>
      </w:pPr>
      <w:r w:rsidRPr="007C0C0A">
        <w:rPr>
          <w:rFonts w:ascii="Times New Roman" w:hAnsi="Times New Roman" w:cs="Times New Roman"/>
        </w:rPr>
        <w:t>c.</w:t>
      </w:r>
      <w:r w:rsidR="00C408BB">
        <w:rPr>
          <w:rFonts w:ascii="Times New Roman" w:hAnsi="Times New Roman" w:cs="Times New Roman"/>
        </w:rPr>
        <w:t xml:space="preserve"> Time series extraction: </w:t>
      </w:r>
    </w:p>
    <w:p w14:paraId="04DFF3E2" w14:textId="607C1863" w:rsidR="00256941" w:rsidRPr="007C0C0A" w:rsidRDefault="00481E7D" w:rsidP="00F64EF8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four seeds were located within four ROIs in Crad-200. The time series of all seeds and 196 ROIs (the </w:t>
      </w:r>
      <w:r w:rsidR="006B71A2">
        <w:rPr>
          <w:rFonts w:ascii="Times New Roman" w:hAnsi="Times New Roman" w:cs="Times New Roman"/>
        </w:rPr>
        <w:t xml:space="preserve">other </w:t>
      </w:r>
      <w:r>
        <w:rPr>
          <w:rFonts w:ascii="Times New Roman" w:hAnsi="Times New Roman" w:cs="Times New Roman"/>
        </w:rPr>
        <w:t xml:space="preserve">four ROIs overlapped with the seeds were removed) were extracted from </w:t>
      </w:r>
      <w:r w:rsidR="00256941" w:rsidRPr="007C0C0A">
        <w:rPr>
          <w:rFonts w:ascii="Times New Roman" w:hAnsi="Times New Roman" w:cs="Times New Roman"/>
        </w:rPr>
        <w:t xml:space="preserve">the preprocessed </w:t>
      </w:r>
      <w:r w:rsidR="00C408BB">
        <w:rPr>
          <w:rFonts w:ascii="Times New Roman" w:hAnsi="Times New Roman" w:cs="Times New Roman"/>
        </w:rPr>
        <w:t xml:space="preserve">4D </w:t>
      </w:r>
      <w:proofErr w:type="spellStart"/>
      <w:r w:rsidR="00C408BB">
        <w:rPr>
          <w:rFonts w:ascii="Times New Roman" w:hAnsi="Times New Roman" w:cs="Times New Roman"/>
        </w:rPr>
        <w:t>timeseries</w:t>
      </w:r>
      <w:proofErr w:type="spellEnd"/>
      <w:r w:rsidR="00C408BB">
        <w:rPr>
          <w:rFonts w:ascii="Times New Roman" w:hAnsi="Times New Roman" w:cs="Times New Roman"/>
        </w:rPr>
        <w:t xml:space="preserve"> data in MNI space.</w:t>
      </w:r>
    </w:p>
    <w:p w14:paraId="408022F2" w14:textId="77777777" w:rsidR="00256941" w:rsidRPr="007C0C0A" w:rsidRDefault="00256941" w:rsidP="00F64EF8">
      <w:pPr>
        <w:spacing w:after="120"/>
        <w:jc w:val="both"/>
        <w:rPr>
          <w:rFonts w:ascii="Times New Roman" w:hAnsi="Times New Roman" w:cs="Times New Roman"/>
        </w:rPr>
      </w:pPr>
    </w:p>
    <w:p w14:paraId="60CE5DED" w14:textId="768DA167" w:rsidR="00DE3F16" w:rsidRDefault="00256941" w:rsidP="00F64EF8">
      <w:pPr>
        <w:spacing w:after="120"/>
        <w:jc w:val="both"/>
        <w:rPr>
          <w:rFonts w:ascii="Times New Roman" w:hAnsi="Times New Roman" w:cs="Times New Roman"/>
        </w:rPr>
      </w:pPr>
      <w:r w:rsidRPr="00A42C86">
        <w:rPr>
          <w:rFonts w:ascii="Times New Roman" w:hAnsi="Times New Roman" w:cs="Times New Roman"/>
        </w:rPr>
        <w:t xml:space="preserve">3. </w:t>
      </w:r>
      <w:r w:rsidR="00C408BB" w:rsidRPr="00A42C86">
        <w:rPr>
          <w:rFonts w:ascii="Times New Roman" w:hAnsi="Times New Roman" w:cs="Times New Roman"/>
        </w:rPr>
        <w:t>S</w:t>
      </w:r>
      <w:r w:rsidR="00246C71" w:rsidRPr="00A42C86">
        <w:rPr>
          <w:rFonts w:ascii="Times New Roman" w:hAnsi="Times New Roman" w:cs="Times New Roman"/>
        </w:rPr>
        <w:t xml:space="preserve">tationary </w:t>
      </w:r>
      <w:r w:rsidR="00C408BB" w:rsidRPr="00A42C86">
        <w:rPr>
          <w:rFonts w:ascii="Times New Roman" w:hAnsi="Times New Roman" w:cs="Times New Roman"/>
        </w:rPr>
        <w:t>FC</w:t>
      </w:r>
      <w:r w:rsidR="00DE3F16" w:rsidRPr="00A42C86">
        <w:rPr>
          <w:rFonts w:ascii="Times New Roman" w:hAnsi="Times New Roman" w:cs="Times New Roman"/>
        </w:rPr>
        <w:t xml:space="preserve"> analysis</w:t>
      </w:r>
      <w:r w:rsidR="00A42C86" w:rsidRPr="00A42C86">
        <w:rPr>
          <w:rFonts w:ascii="Times New Roman" w:hAnsi="Times New Roman" w:cs="Times New Roman"/>
        </w:rPr>
        <w:t xml:space="preserve"> using the </w:t>
      </w:r>
      <w:r w:rsidR="00737366">
        <w:rPr>
          <w:rFonts w:ascii="Times New Roman" w:hAnsi="Times New Roman" w:cs="Times New Roman"/>
        </w:rPr>
        <w:t>full length of the time series</w:t>
      </w:r>
    </w:p>
    <w:p w14:paraId="7CEB5141" w14:textId="580D537D" w:rsidR="00D726BE" w:rsidRPr="00540B10" w:rsidRDefault="00D726BE" w:rsidP="00D726BE">
      <w:pPr>
        <w:spacing w:after="120"/>
        <w:jc w:val="both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 xml:space="preserve">For each seed, preform the following analysis. </w:t>
      </w:r>
      <w:r w:rsidR="006B71A2">
        <w:rPr>
          <w:rFonts w:ascii="Times New Roman" w:hAnsi="Times New Roman" w:cs="Times New Roman"/>
          <w:u w:val="single"/>
        </w:rPr>
        <w:t>Repeat a-d</w:t>
      </w:r>
      <w:r w:rsidRPr="00540B10">
        <w:rPr>
          <w:rFonts w:ascii="Times New Roman" w:hAnsi="Times New Roman" w:cs="Times New Roman"/>
          <w:u w:val="single"/>
        </w:rPr>
        <w:t xml:space="preserve"> for seed 2-4.</w:t>
      </w:r>
    </w:p>
    <w:p w14:paraId="053C6A5A" w14:textId="20BF8472" w:rsidR="00256941" w:rsidRDefault="00C408BB" w:rsidP="00F64EF8">
      <w:pPr>
        <w:pStyle w:val="ListParagraph"/>
        <w:numPr>
          <w:ilvl w:val="0"/>
          <w:numId w:val="7"/>
        </w:num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Calculate</w:t>
      </w:r>
      <w:r w:rsidR="00246C71" w:rsidRPr="007C0C0A">
        <w:rPr>
          <w:rFonts w:ascii="Times New Roman" w:hAnsi="Times New Roman" w:cs="Times New Roman"/>
        </w:rPr>
        <w:t xml:space="preserve"> the </w:t>
      </w:r>
      <w:r w:rsidR="00B11379">
        <w:rPr>
          <w:rFonts w:ascii="Times New Roman" w:hAnsi="Times New Roman" w:cs="Times New Roman"/>
        </w:rPr>
        <w:t>covariance</w:t>
      </w:r>
      <w:r w:rsidR="00246C71" w:rsidRPr="007C0C0A">
        <w:rPr>
          <w:rFonts w:ascii="Times New Roman" w:hAnsi="Times New Roman" w:cs="Times New Roman"/>
        </w:rPr>
        <w:t xml:space="preserve"> m</w:t>
      </w:r>
      <w:r>
        <w:rPr>
          <w:rFonts w:ascii="Times New Roman" w:hAnsi="Times New Roman" w:cs="Times New Roman"/>
        </w:rPr>
        <w:t xml:space="preserve">atrix </w:t>
      </w:r>
      <w:r w:rsidR="00B11379">
        <w:rPr>
          <w:rFonts w:ascii="Times New Roman" w:hAnsi="Times New Roman" w:cs="Times New Roman"/>
        </w:rPr>
        <w:t xml:space="preserve">using </w:t>
      </w:r>
      <w:proofErr w:type="spellStart"/>
      <w:r w:rsidR="00B11379">
        <w:rPr>
          <w:rFonts w:ascii="Times New Roman" w:hAnsi="Times New Roman" w:cs="Times New Roman"/>
        </w:rPr>
        <w:t>matlab</w:t>
      </w:r>
      <w:proofErr w:type="spellEnd"/>
      <w:r w:rsidR="00B11379">
        <w:rPr>
          <w:rFonts w:ascii="Times New Roman" w:hAnsi="Times New Roman" w:cs="Times New Roman"/>
        </w:rPr>
        <w:t xml:space="preserve"> code</w:t>
      </w:r>
    </w:p>
    <w:p w14:paraId="0950D78C" w14:textId="6B8D2489" w:rsidR="00256941" w:rsidRPr="007C0C0A" w:rsidRDefault="00C408BB" w:rsidP="00F64EF8">
      <w:pPr>
        <w:pStyle w:val="ListParagraph"/>
        <w:numPr>
          <w:ilvl w:val="0"/>
          <w:numId w:val="7"/>
        </w:num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Fisher </w:t>
      </w:r>
      <w:proofErr w:type="gramStart"/>
      <w:r>
        <w:rPr>
          <w:rFonts w:ascii="Times New Roman" w:hAnsi="Times New Roman" w:cs="Times New Roman"/>
        </w:rPr>
        <w:t>transform</w:t>
      </w:r>
      <w:proofErr w:type="gramEnd"/>
      <w:r w:rsidR="006B71A2">
        <w:rPr>
          <w:rFonts w:ascii="Times New Roman" w:hAnsi="Times New Roman" w:cs="Times New Roman"/>
        </w:rPr>
        <w:t xml:space="preserve"> the </w:t>
      </w:r>
      <w:r w:rsidR="00B11379">
        <w:rPr>
          <w:rFonts w:ascii="Times New Roman" w:hAnsi="Times New Roman" w:cs="Times New Roman"/>
        </w:rPr>
        <w:t>covariance matrix</w:t>
      </w:r>
      <w:r w:rsidR="00246C71" w:rsidRPr="007C0C0A">
        <w:rPr>
          <w:rFonts w:ascii="Times New Roman" w:hAnsi="Times New Roman" w:cs="Times New Roman"/>
        </w:rPr>
        <w:t xml:space="preserve">. </w:t>
      </w:r>
    </w:p>
    <w:p w14:paraId="5D7AA421" w14:textId="28DAEAED" w:rsidR="00256941" w:rsidRPr="006B71A2" w:rsidRDefault="00256941" w:rsidP="00F64EF8">
      <w:pPr>
        <w:pStyle w:val="ListParagraph"/>
        <w:numPr>
          <w:ilvl w:val="0"/>
          <w:numId w:val="7"/>
        </w:numPr>
        <w:spacing w:after="120"/>
        <w:jc w:val="both"/>
        <w:rPr>
          <w:rFonts w:ascii="Times New Roman" w:hAnsi="Times New Roman" w:cs="Times New Roman"/>
          <w:highlight w:val="yellow"/>
        </w:rPr>
      </w:pPr>
      <w:r w:rsidRPr="006B71A2">
        <w:rPr>
          <w:rFonts w:ascii="Times New Roman" w:hAnsi="Times New Roman" w:cs="Times New Roman"/>
          <w:highlight w:val="yellow"/>
        </w:rPr>
        <w:t>Correct</w:t>
      </w:r>
      <w:r w:rsidR="00246C71" w:rsidRPr="006B71A2">
        <w:rPr>
          <w:rFonts w:ascii="Times New Roman" w:hAnsi="Times New Roman" w:cs="Times New Roman"/>
          <w:highlight w:val="yellow"/>
        </w:rPr>
        <w:t xml:space="preserve"> </w:t>
      </w:r>
      <w:r w:rsidR="00C408BB" w:rsidRPr="006B71A2">
        <w:rPr>
          <w:rFonts w:ascii="Times New Roman" w:hAnsi="Times New Roman" w:cs="Times New Roman"/>
          <w:highlight w:val="yellow"/>
        </w:rPr>
        <w:t xml:space="preserve">the results </w:t>
      </w:r>
      <w:r w:rsidR="00246C71" w:rsidRPr="006B71A2">
        <w:rPr>
          <w:rFonts w:ascii="Times New Roman" w:hAnsi="Times New Roman" w:cs="Times New Roman"/>
          <w:highlight w:val="yellow"/>
        </w:rPr>
        <w:t>for multiple comparisons using f</w:t>
      </w:r>
      <w:r w:rsidRPr="006B71A2">
        <w:rPr>
          <w:rFonts w:ascii="Times New Roman" w:hAnsi="Times New Roman" w:cs="Times New Roman"/>
          <w:highlight w:val="yellow"/>
        </w:rPr>
        <w:t>alse discovery rate (q &lt; 0.05).</w:t>
      </w:r>
      <w:r w:rsidR="00246C71" w:rsidRPr="006B71A2">
        <w:rPr>
          <w:rFonts w:ascii="Times New Roman" w:hAnsi="Times New Roman" w:cs="Times New Roman"/>
          <w:highlight w:val="yellow"/>
        </w:rPr>
        <w:t xml:space="preserve"> </w:t>
      </w:r>
    </w:p>
    <w:p w14:paraId="370FFB6A" w14:textId="62D5EFDD" w:rsidR="00246C71" w:rsidRPr="006B71A2" w:rsidRDefault="00C408BB" w:rsidP="00F64EF8">
      <w:pPr>
        <w:pStyle w:val="ListParagraph"/>
        <w:numPr>
          <w:ilvl w:val="0"/>
          <w:numId w:val="7"/>
        </w:numPr>
        <w:spacing w:after="120"/>
        <w:jc w:val="both"/>
        <w:rPr>
          <w:rFonts w:ascii="Times New Roman" w:hAnsi="Times New Roman" w:cs="Times New Roman"/>
          <w:highlight w:val="yellow"/>
        </w:rPr>
      </w:pPr>
      <w:r w:rsidRPr="006B71A2">
        <w:rPr>
          <w:rFonts w:ascii="Times New Roman" w:hAnsi="Times New Roman" w:cs="Times New Roman"/>
          <w:highlight w:val="yellow"/>
        </w:rPr>
        <w:t>Sort</w:t>
      </w:r>
      <w:r w:rsidR="00246C71" w:rsidRPr="006B71A2">
        <w:rPr>
          <w:rFonts w:ascii="Times New Roman" w:hAnsi="Times New Roman" w:cs="Times New Roman"/>
          <w:highlight w:val="yellow"/>
        </w:rPr>
        <w:t xml:space="preserve"> connections based upon lobar (i.e., frontal, temporal, parietal, occipital, subcortical) classifications</w:t>
      </w:r>
      <w:r w:rsidR="007C0C0A" w:rsidRPr="006B71A2">
        <w:rPr>
          <w:rFonts w:ascii="Times New Roman" w:hAnsi="Times New Roman" w:cs="Times New Roman"/>
          <w:highlight w:val="yellow"/>
        </w:rPr>
        <w:t xml:space="preserve"> and create </w:t>
      </w:r>
      <w:r w:rsidRPr="006B71A2">
        <w:rPr>
          <w:rFonts w:ascii="Times New Roman" w:hAnsi="Times New Roman" w:cs="Times New Roman"/>
          <w:highlight w:val="yellow"/>
        </w:rPr>
        <w:t>a</w:t>
      </w:r>
      <w:r w:rsidR="007C0C0A" w:rsidRPr="006B71A2">
        <w:rPr>
          <w:rFonts w:ascii="Times New Roman" w:hAnsi="Times New Roman" w:cs="Times New Roman"/>
          <w:highlight w:val="yellow"/>
        </w:rPr>
        <w:t xml:space="preserve"> 1 x </w:t>
      </w:r>
      <w:r w:rsidRPr="006B71A2">
        <w:rPr>
          <w:rFonts w:ascii="Times New Roman" w:hAnsi="Times New Roman" w:cs="Times New Roman"/>
          <w:highlight w:val="yellow"/>
        </w:rPr>
        <w:t>N</w:t>
      </w:r>
      <w:r w:rsidR="007C0C0A" w:rsidRPr="006B71A2">
        <w:rPr>
          <w:rFonts w:ascii="Times New Roman" w:hAnsi="Times New Roman" w:cs="Times New Roman"/>
          <w:highlight w:val="yellow"/>
        </w:rPr>
        <w:t xml:space="preserve"> correlation matrix. </w:t>
      </w:r>
      <w:r w:rsidRPr="006B71A2">
        <w:rPr>
          <w:rFonts w:ascii="Times New Roman" w:hAnsi="Times New Roman" w:cs="Times New Roman"/>
          <w:highlight w:val="yellow"/>
        </w:rPr>
        <w:t>N is the number of ROIs.</w:t>
      </w:r>
    </w:p>
    <w:p w14:paraId="054B00F7" w14:textId="77777777" w:rsidR="00B11379" w:rsidRDefault="00B11379" w:rsidP="00F64EF8">
      <w:pPr>
        <w:spacing w:after="120"/>
        <w:jc w:val="both"/>
        <w:rPr>
          <w:rFonts w:ascii="Times New Roman" w:hAnsi="Times New Roman" w:cs="Times New Roman"/>
        </w:rPr>
      </w:pPr>
    </w:p>
    <w:p w14:paraId="15D0A457" w14:textId="71026E73" w:rsidR="00246C71" w:rsidRPr="007C0C0A" w:rsidRDefault="00256941" w:rsidP="00F64EF8">
      <w:pPr>
        <w:spacing w:after="120"/>
        <w:jc w:val="both"/>
        <w:rPr>
          <w:rFonts w:ascii="Times New Roman" w:hAnsi="Times New Roman" w:cs="Times New Roman"/>
        </w:rPr>
      </w:pPr>
      <w:r w:rsidRPr="007C0C0A">
        <w:rPr>
          <w:rFonts w:ascii="Times New Roman" w:hAnsi="Times New Roman" w:cs="Times New Roman"/>
        </w:rPr>
        <w:t xml:space="preserve">4. </w:t>
      </w:r>
      <w:r w:rsidR="00A42C86">
        <w:rPr>
          <w:rFonts w:ascii="Times New Roman" w:hAnsi="Times New Roman" w:cs="Times New Roman"/>
        </w:rPr>
        <w:t>Dynamic FC estimation using time series within</w:t>
      </w:r>
      <w:r w:rsidR="00246C71" w:rsidRPr="007C0C0A">
        <w:rPr>
          <w:rFonts w:ascii="Times New Roman" w:hAnsi="Times New Roman" w:cs="Times New Roman"/>
        </w:rPr>
        <w:t xml:space="preserve"> a sliding window: </w:t>
      </w:r>
    </w:p>
    <w:p w14:paraId="378FE5B5" w14:textId="65E3661E" w:rsidR="00246C71" w:rsidRPr="00B16417" w:rsidRDefault="00B16417" w:rsidP="00B16417">
      <w:pPr>
        <w:spacing w:after="120"/>
        <w:jc w:val="both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S</w:t>
      </w:r>
      <w:r w:rsidR="00256941" w:rsidRPr="00B16417">
        <w:rPr>
          <w:rFonts w:ascii="Times New Roman" w:hAnsi="Times New Roman" w:cs="Times New Roman"/>
          <w:u w:val="single"/>
        </w:rPr>
        <w:t>liding window</w:t>
      </w:r>
      <w:r w:rsidR="00E742FA">
        <w:rPr>
          <w:rFonts w:ascii="Times New Roman" w:hAnsi="Times New Roman" w:cs="Times New Roman"/>
          <w:u w:val="single"/>
        </w:rPr>
        <w:t xml:space="preserve"> creation</w:t>
      </w:r>
    </w:p>
    <w:p w14:paraId="3BC8A558" w14:textId="099EF79D" w:rsidR="004457BC" w:rsidRDefault="004457BC" w:rsidP="0060725A">
      <w:pPr>
        <w:pStyle w:val="ListParagraph"/>
        <w:numPr>
          <w:ilvl w:val="0"/>
          <w:numId w:val="18"/>
        </w:numPr>
        <w:spacing w:after="120"/>
        <w:jc w:val="both"/>
        <w:rPr>
          <w:rFonts w:ascii="Times New Roman" w:hAnsi="Times New Roman" w:cs="Times New Roman"/>
        </w:rPr>
      </w:pPr>
      <w:r w:rsidRPr="0060725A">
        <w:rPr>
          <w:rFonts w:ascii="Times New Roman" w:hAnsi="Times New Roman" w:cs="Times New Roman"/>
        </w:rPr>
        <w:t>The window can be created by convolving a rectan</w:t>
      </w:r>
      <w:r w:rsidR="007061C3">
        <w:rPr>
          <w:rFonts w:ascii="Times New Roman" w:hAnsi="Times New Roman" w:cs="Times New Roman"/>
        </w:rPr>
        <w:t>gle (width = 0.645 s *22</w:t>
      </w:r>
      <w:r w:rsidR="006B71A2">
        <w:rPr>
          <w:rFonts w:ascii="Times New Roman" w:hAnsi="Times New Roman" w:cs="Times New Roman"/>
        </w:rPr>
        <w:t xml:space="preserve"> </w:t>
      </w:r>
      <w:proofErr w:type="gramStart"/>
      <w:r w:rsidR="006B71A2">
        <w:rPr>
          <w:rFonts w:ascii="Times New Roman" w:hAnsi="Times New Roman" w:cs="Times New Roman"/>
        </w:rPr>
        <w:t xml:space="preserve">TRs </w:t>
      </w:r>
      <w:r w:rsidRPr="0060725A">
        <w:rPr>
          <w:rFonts w:ascii="Times New Roman" w:hAnsi="Times New Roman" w:cs="Times New Roman"/>
        </w:rPr>
        <w:t>)</w:t>
      </w:r>
      <w:proofErr w:type="gramEnd"/>
      <w:r w:rsidRPr="0060725A">
        <w:rPr>
          <w:rFonts w:ascii="Times New Roman" w:hAnsi="Times New Roman" w:cs="Times New Roman"/>
        </w:rPr>
        <w:t xml:space="preserve"> with a Gaussian (</w:t>
      </w:r>
      <m:oMath>
        <m:r>
          <w:rPr>
            <w:rFonts w:ascii="Cambria Math" w:hAnsi="Cambria Math" w:cs="Times New Roman"/>
          </w:rPr>
          <m:t xml:space="preserve">σ= 3 TRs) </m:t>
        </m:r>
      </m:oMath>
      <w:r w:rsidRPr="0060725A">
        <w:rPr>
          <w:rFonts w:ascii="Times New Roman" w:hAnsi="Times New Roman" w:cs="Times New Roman"/>
        </w:rPr>
        <w:t>and slide in steps of 1 TR, re</w:t>
      </w:r>
      <w:r w:rsidR="00B16417" w:rsidRPr="0060725A">
        <w:rPr>
          <w:rFonts w:ascii="Times New Roman" w:hAnsi="Times New Roman" w:cs="Times New Roman"/>
        </w:rPr>
        <w:t>sulting in W= N-width+1 windows (Allen, et al., 2012)</w:t>
      </w:r>
      <w:r w:rsidR="00C34396" w:rsidRPr="0060725A">
        <w:rPr>
          <w:rFonts w:ascii="Times New Roman" w:hAnsi="Times New Roman" w:cs="Times New Roman"/>
        </w:rPr>
        <w:t>.</w:t>
      </w:r>
    </w:p>
    <w:p w14:paraId="1EEF3CFC" w14:textId="77777777" w:rsidR="00183AE9" w:rsidRDefault="00183AE9" w:rsidP="00183AE9">
      <w:pPr>
        <w:pStyle w:val="ListParagraph"/>
        <w:spacing w:after="120"/>
        <w:jc w:val="both"/>
        <w:rPr>
          <w:rFonts w:ascii="Times New Roman" w:hAnsi="Times New Roman" w:cs="Times New Roman"/>
        </w:rPr>
      </w:pPr>
    </w:p>
    <w:p w14:paraId="51124109" w14:textId="5B035CF2" w:rsidR="00183AE9" w:rsidRDefault="00183AE9" w:rsidP="00183AE9">
      <w:pPr>
        <w:pStyle w:val="ListParagraph"/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Left: time series; Right: frequency responses</w:t>
      </w:r>
    </w:p>
    <w:p w14:paraId="0B267732" w14:textId="61903895" w:rsidR="006B71A2" w:rsidRDefault="006B71A2" w:rsidP="006B71A2">
      <w:pPr>
        <w:pStyle w:val="ListParagraph"/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D7A450" wp14:editId="3D24AE0C">
            <wp:extent cx="3556000" cy="266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olved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F147" w14:textId="77777777" w:rsidR="006B71A2" w:rsidRDefault="006B71A2" w:rsidP="006B71A2">
      <w:pPr>
        <w:pStyle w:val="ListParagraph"/>
        <w:spacing w:after="120"/>
        <w:jc w:val="both"/>
        <w:rPr>
          <w:rFonts w:ascii="Times New Roman" w:hAnsi="Times New Roman" w:cs="Times New Roman"/>
        </w:rPr>
      </w:pPr>
    </w:p>
    <w:p w14:paraId="6E48D9CF" w14:textId="1DF076F1" w:rsidR="006B71A2" w:rsidRDefault="006B71A2" w:rsidP="006B71A2">
      <w:pPr>
        <w:pStyle w:val="ListParagraph"/>
        <w:spacing w:after="120"/>
        <w:jc w:val="both"/>
        <w:rPr>
          <w:rFonts w:ascii="Times New Roman" w:hAnsi="Times New Roman" w:cs="Times New Roman"/>
        </w:rPr>
      </w:pPr>
    </w:p>
    <w:p w14:paraId="3A0F1E1A" w14:textId="7102A3C8" w:rsidR="00B11379" w:rsidRDefault="00B11379" w:rsidP="0060725A">
      <w:pPr>
        <w:pStyle w:val="ListParagraph"/>
        <w:numPr>
          <w:ilvl w:val="0"/>
          <w:numId w:val="18"/>
        </w:numPr>
        <w:spacing w:after="120"/>
        <w:jc w:val="both"/>
        <w:rPr>
          <w:rFonts w:ascii="Times New Roman" w:hAnsi="Times New Roman" w:cs="Times New Roman"/>
        </w:rPr>
      </w:pPr>
      <w:proofErr w:type="gramStart"/>
      <w:r w:rsidRPr="00B11379">
        <w:rPr>
          <w:rFonts w:ascii="Times New Roman" w:hAnsi="Times New Roman" w:cs="Times New Roman"/>
        </w:rPr>
        <w:t>rectangular</w:t>
      </w:r>
      <w:proofErr w:type="gramEnd"/>
      <w:r w:rsidRPr="00B11379">
        <w:rPr>
          <w:rFonts w:ascii="Times New Roman" w:hAnsi="Times New Roman" w:cs="Times New Roman"/>
        </w:rPr>
        <w:t xml:space="preserve"> window</w:t>
      </w:r>
    </w:p>
    <w:p w14:paraId="4DE86F25" w14:textId="77777777" w:rsidR="006B71A2" w:rsidRPr="006B71A2" w:rsidRDefault="006B71A2" w:rsidP="006B71A2">
      <w:pPr>
        <w:spacing w:after="120"/>
        <w:jc w:val="both"/>
        <w:rPr>
          <w:rFonts w:ascii="Times New Roman" w:hAnsi="Times New Roman" w:cs="Times New Roman"/>
        </w:rPr>
      </w:pPr>
    </w:p>
    <w:p w14:paraId="2D0FB03A" w14:textId="36B780C0" w:rsidR="006B71A2" w:rsidRDefault="006B71A2" w:rsidP="006B71A2">
      <w:pPr>
        <w:pStyle w:val="ListParagraph"/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D31C98" wp14:editId="3040EF91">
            <wp:extent cx="3556000" cy="266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tangular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35C8" w14:textId="25E5F287" w:rsidR="00B11379" w:rsidRDefault="00B11379" w:rsidP="0060725A">
      <w:pPr>
        <w:pStyle w:val="ListParagraph"/>
        <w:numPr>
          <w:ilvl w:val="0"/>
          <w:numId w:val="18"/>
        </w:numPr>
        <w:spacing w:after="120"/>
        <w:jc w:val="both"/>
        <w:rPr>
          <w:rFonts w:ascii="Times New Roman" w:hAnsi="Times New Roman" w:cs="Times New Roman"/>
        </w:rPr>
      </w:pPr>
      <w:r w:rsidRPr="007061C3">
        <w:rPr>
          <w:rFonts w:ascii="Times New Roman" w:hAnsi="Times New Roman" w:cs="Times New Roman"/>
        </w:rPr>
        <w:t>Gaussian window</w:t>
      </w:r>
    </w:p>
    <w:p w14:paraId="03AAA39E" w14:textId="5854C2C2" w:rsidR="006B71A2" w:rsidRPr="007061C3" w:rsidRDefault="006B71A2" w:rsidP="006B71A2">
      <w:pPr>
        <w:pStyle w:val="ListParagraph"/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C072AE" wp14:editId="62C3234E">
            <wp:extent cx="3556000" cy="266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E632" w14:textId="49E4597D" w:rsidR="00B11379" w:rsidRDefault="00C34396" w:rsidP="00B11379">
      <w:pPr>
        <w:pStyle w:val="ListParagraph"/>
        <w:numPr>
          <w:ilvl w:val="0"/>
          <w:numId w:val="18"/>
        </w:numPr>
        <w:spacing w:after="120"/>
        <w:jc w:val="both"/>
        <w:rPr>
          <w:rFonts w:ascii="Times New Roman" w:hAnsi="Times New Roman" w:cs="Times New Roman"/>
        </w:rPr>
      </w:pPr>
      <w:proofErr w:type="spellStart"/>
      <w:r w:rsidRPr="007061C3">
        <w:rPr>
          <w:rFonts w:ascii="Times New Roman" w:hAnsi="Times New Roman" w:cs="Times New Roman"/>
        </w:rPr>
        <w:t>Hanning</w:t>
      </w:r>
      <w:proofErr w:type="spellEnd"/>
    </w:p>
    <w:p w14:paraId="1CDD3DCA" w14:textId="5E7A1988" w:rsidR="006B71A2" w:rsidRPr="007061C3" w:rsidRDefault="006B71A2" w:rsidP="006B71A2">
      <w:pPr>
        <w:pStyle w:val="ListParagraph"/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3255A5" wp14:editId="4D1A9122">
            <wp:extent cx="3556000" cy="266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nn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9B2B" w14:textId="44B82E1B" w:rsidR="00A42C86" w:rsidRDefault="00774914" w:rsidP="00B11379">
      <w:pPr>
        <w:pStyle w:val="ListParagraph"/>
        <w:numPr>
          <w:ilvl w:val="0"/>
          <w:numId w:val="18"/>
        </w:numPr>
        <w:spacing w:after="120"/>
        <w:jc w:val="both"/>
        <w:rPr>
          <w:rFonts w:ascii="Times New Roman" w:hAnsi="Times New Roman" w:cs="Times New Roman"/>
        </w:rPr>
      </w:pPr>
      <w:r w:rsidRPr="007061C3">
        <w:rPr>
          <w:rFonts w:ascii="Times New Roman" w:hAnsi="Times New Roman" w:cs="Times New Roman"/>
        </w:rPr>
        <w:t>Hamming</w:t>
      </w:r>
      <w:r w:rsidR="00C34396" w:rsidRPr="007061C3">
        <w:rPr>
          <w:rFonts w:ascii="Times New Roman" w:hAnsi="Times New Roman" w:cs="Times New Roman"/>
        </w:rPr>
        <w:t xml:space="preserve"> window</w:t>
      </w:r>
    </w:p>
    <w:p w14:paraId="114DBDB4" w14:textId="5983F963" w:rsidR="006B71A2" w:rsidRPr="007061C3" w:rsidRDefault="006B71A2" w:rsidP="006B71A2">
      <w:pPr>
        <w:pStyle w:val="ListParagraph"/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7034014" wp14:editId="14B3029B">
            <wp:extent cx="3556000" cy="266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mming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C70B" w14:textId="776D9D54" w:rsidR="00D726BE" w:rsidRDefault="00D726BE" w:rsidP="00BD19B3">
      <w:pPr>
        <w:spacing w:after="120"/>
        <w:jc w:val="both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 xml:space="preserve">FC analysis for each sliding window </w:t>
      </w:r>
    </w:p>
    <w:p w14:paraId="2C567E4D" w14:textId="7FC6E212" w:rsidR="00BD19B3" w:rsidRPr="00D726BE" w:rsidRDefault="00A42C86" w:rsidP="00BD19B3">
      <w:pPr>
        <w:spacing w:after="120"/>
        <w:jc w:val="both"/>
        <w:rPr>
          <w:rFonts w:ascii="Times New Roman" w:hAnsi="Times New Roman" w:cs="Times New Roman"/>
        </w:rPr>
      </w:pPr>
      <w:r w:rsidRPr="00D726BE">
        <w:rPr>
          <w:rFonts w:ascii="Times New Roman" w:hAnsi="Times New Roman" w:cs="Times New Roman"/>
        </w:rPr>
        <w:t>For each seed</w:t>
      </w:r>
      <w:r w:rsidR="00BD19B3" w:rsidRPr="00D726BE">
        <w:rPr>
          <w:rFonts w:ascii="Times New Roman" w:hAnsi="Times New Roman" w:cs="Times New Roman"/>
        </w:rPr>
        <w:t xml:space="preserve"> perform the following analysis and </w:t>
      </w:r>
      <w:r w:rsidR="0061128B">
        <w:rPr>
          <w:rFonts w:ascii="Times New Roman" w:hAnsi="Times New Roman" w:cs="Times New Roman"/>
        </w:rPr>
        <w:t>repeat a-e</w:t>
      </w:r>
      <w:r w:rsidR="00BD19B3" w:rsidRPr="00D726BE">
        <w:rPr>
          <w:rFonts w:ascii="Times New Roman" w:hAnsi="Times New Roman" w:cs="Times New Roman"/>
        </w:rPr>
        <w:t xml:space="preserve"> for seeds 2-4</w:t>
      </w:r>
    </w:p>
    <w:p w14:paraId="37C9FF4F" w14:textId="63523E4F" w:rsidR="00183AE9" w:rsidRDefault="00183AE9" w:rsidP="0061128B">
      <w:pPr>
        <w:pStyle w:val="ListParagraph"/>
        <w:numPr>
          <w:ilvl w:val="0"/>
          <w:numId w:val="11"/>
        </w:num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Apply the sliding window to the time series</w:t>
      </w:r>
    </w:p>
    <w:p w14:paraId="0301D45F" w14:textId="77777777" w:rsidR="0061128B" w:rsidRDefault="0061128B" w:rsidP="0061128B">
      <w:pPr>
        <w:pStyle w:val="ListParagraph"/>
        <w:numPr>
          <w:ilvl w:val="0"/>
          <w:numId w:val="11"/>
        </w:num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Calculate</w:t>
      </w:r>
      <w:r w:rsidRPr="007C0C0A">
        <w:rPr>
          <w:rFonts w:ascii="Times New Roman" w:hAnsi="Times New Roman" w:cs="Times New Roman"/>
        </w:rPr>
        <w:t xml:space="preserve"> the </w:t>
      </w:r>
      <w:r>
        <w:rPr>
          <w:rFonts w:ascii="Times New Roman" w:hAnsi="Times New Roman" w:cs="Times New Roman"/>
        </w:rPr>
        <w:t>covariance</w:t>
      </w:r>
      <w:r w:rsidRPr="007C0C0A">
        <w:rPr>
          <w:rFonts w:ascii="Times New Roman" w:hAnsi="Times New Roman" w:cs="Times New Roman"/>
        </w:rPr>
        <w:t xml:space="preserve"> m</w:t>
      </w:r>
      <w:r>
        <w:rPr>
          <w:rFonts w:ascii="Times New Roman" w:hAnsi="Times New Roman" w:cs="Times New Roman"/>
        </w:rPr>
        <w:t xml:space="preserve">atrix using </w:t>
      </w:r>
      <w:proofErr w:type="spellStart"/>
      <w:r>
        <w:rPr>
          <w:rFonts w:ascii="Times New Roman" w:hAnsi="Times New Roman" w:cs="Times New Roman"/>
        </w:rPr>
        <w:t>matlab</w:t>
      </w:r>
      <w:proofErr w:type="spellEnd"/>
      <w:r>
        <w:rPr>
          <w:rFonts w:ascii="Times New Roman" w:hAnsi="Times New Roman" w:cs="Times New Roman"/>
        </w:rPr>
        <w:t xml:space="preserve"> code</w:t>
      </w:r>
    </w:p>
    <w:p w14:paraId="5432908D" w14:textId="7A26CFB8" w:rsidR="0061128B" w:rsidRPr="0061128B" w:rsidRDefault="0061128B" w:rsidP="0061128B">
      <w:pPr>
        <w:pStyle w:val="ListParagraph"/>
        <w:numPr>
          <w:ilvl w:val="0"/>
          <w:numId w:val="11"/>
        </w:numPr>
        <w:spacing w:after="120"/>
        <w:jc w:val="both"/>
        <w:rPr>
          <w:rFonts w:ascii="Times New Roman" w:hAnsi="Times New Roman" w:cs="Times New Roman"/>
          <w:highlight w:val="yellow"/>
        </w:rPr>
      </w:pPr>
      <w:r w:rsidRPr="0061128B">
        <w:rPr>
          <w:rFonts w:ascii="Times New Roman" w:hAnsi="Times New Roman" w:cs="Times New Roman"/>
          <w:highlight w:val="yellow"/>
        </w:rPr>
        <w:t>Calculate the regularized inverse covariance matrix</w:t>
      </w:r>
    </w:p>
    <w:p w14:paraId="783CEBE4" w14:textId="77777777" w:rsidR="0061128B" w:rsidRPr="007C0C0A" w:rsidRDefault="0061128B" w:rsidP="0061128B">
      <w:pPr>
        <w:pStyle w:val="ListParagraph"/>
        <w:numPr>
          <w:ilvl w:val="0"/>
          <w:numId w:val="11"/>
        </w:num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Fisher </w:t>
      </w:r>
      <w:proofErr w:type="gramStart"/>
      <w:r>
        <w:rPr>
          <w:rFonts w:ascii="Times New Roman" w:hAnsi="Times New Roman" w:cs="Times New Roman"/>
        </w:rPr>
        <w:t>transform</w:t>
      </w:r>
      <w:proofErr w:type="gramEnd"/>
      <w:r>
        <w:rPr>
          <w:rFonts w:ascii="Times New Roman" w:hAnsi="Times New Roman" w:cs="Times New Roman"/>
        </w:rPr>
        <w:t xml:space="preserve"> the covariance matrix</w:t>
      </w:r>
      <w:r w:rsidRPr="007C0C0A">
        <w:rPr>
          <w:rFonts w:ascii="Times New Roman" w:hAnsi="Times New Roman" w:cs="Times New Roman"/>
        </w:rPr>
        <w:t xml:space="preserve">. </w:t>
      </w:r>
    </w:p>
    <w:p w14:paraId="5287A157" w14:textId="23DF33FB" w:rsidR="00352852" w:rsidRPr="0061128B" w:rsidRDefault="004457BC" w:rsidP="00F64EF8">
      <w:pPr>
        <w:pStyle w:val="ListParagraph"/>
        <w:numPr>
          <w:ilvl w:val="0"/>
          <w:numId w:val="11"/>
        </w:numPr>
        <w:spacing w:after="120"/>
        <w:jc w:val="both"/>
        <w:rPr>
          <w:rFonts w:ascii="Times New Roman" w:hAnsi="Times New Roman" w:cs="Times New Roman"/>
          <w:highlight w:val="yellow"/>
        </w:rPr>
      </w:pPr>
      <w:proofErr w:type="gramStart"/>
      <w:r w:rsidRPr="0061128B">
        <w:rPr>
          <w:rFonts w:ascii="Times New Roman" w:hAnsi="Times New Roman" w:cs="Times New Roman"/>
          <w:highlight w:val="yellow"/>
        </w:rPr>
        <w:t>plot</w:t>
      </w:r>
      <w:proofErr w:type="gramEnd"/>
      <w:r w:rsidRPr="0061128B">
        <w:rPr>
          <w:rFonts w:ascii="Times New Roman" w:hAnsi="Times New Roman" w:cs="Times New Roman"/>
          <w:highlight w:val="yellow"/>
        </w:rPr>
        <w:t xml:space="preserve"> the correlations between the seed and the significant ROIs as a function of time</w:t>
      </w:r>
      <w:r w:rsidR="00540B10" w:rsidRPr="0061128B">
        <w:rPr>
          <w:rFonts w:ascii="Times New Roman" w:hAnsi="Times New Roman" w:cs="Times New Roman"/>
          <w:highlight w:val="yellow"/>
        </w:rPr>
        <w:t xml:space="preserve"> (each time point corresponding to the center of the window)</w:t>
      </w:r>
      <w:r w:rsidRPr="0061128B">
        <w:rPr>
          <w:rFonts w:ascii="Times New Roman" w:hAnsi="Times New Roman" w:cs="Times New Roman"/>
          <w:highlight w:val="yellow"/>
        </w:rPr>
        <w:t xml:space="preserve"> </w:t>
      </w:r>
    </w:p>
    <w:p w14:paraId="210FF1EE" w14:textId="76E52106" w:rsidR="007C0C0A" w:rsidRPr="0061128B" w:rsidRDefault="007C0C0A" w:rsidP="00F64EF8">
      <w:pPr>
        <w:pStyle w:val="ListParagraph"/>
        <w:numPr>
          <w:ilvl w:val="0"/>
          <w:numId w:val="11"/>
        </w:numPr>
        <w:spacing w:after="120"/>
        <w:jc w:val="both"/>
        <w:rPr>
          <w:rFonts w:ascii="Times New Roman" w:hAnsi="Times New Roman" w:cs="Times New Roman"/>
          <w:highlight w:val="yellow"/>
        </w:rPr>
      </w:pPr>
      <w:proofErr w:type="gramStart"/>
      <w:r w:rsidRPr="0061128B">
        <w:rPr>
          <w:rFonts w:ascii="Times New Roman" w:hAnsi="Times New Roman" w:cs="Times New Roman"/>
          <w:highlight w:val="yellow"/>
        </w:rPr>
        <w:t>plot</w:t>
      </w:r>
      <w:proofErr w:type="gramEnd"/>
      <w:r w:rsidRPr="0061128B">
        <w:rPr>
          <w:rFonts w:ascii="Times New Roman" w:hAnsi="Times New Roman" w:cs="Times New Roman"/>
          <w:highlight w:val="yellow"/>
        </w:rPr>
        <w:t xml:space="preserve"> the power s</w:t>
      </w:r>
      <w:r w:rsidR="00540B10" w:rsidRPr="0061128B">
        <w:rPr>
          <w:rFonts w:ascii="Times New Roman" w:hAnsi="Times New Roman" w:cs="Times New Roman"/>
          <w:highlight w:val="yellow"/>
        </w:rPr>
        <w:t>pectral for the time series in c</w:t>
      </w:r>
      <w:r w:rsidRPr="0061128B">
        <w:rPr>
          <w:rFonts w:ascii="Times New Roman" w:hAnsi="Times New Roman" w:cs="Times New Roman"/>
          <w:highlight w:val="yellow"/>
        </w:rPr>
        <w:t xml:space="preserve">. </w:t>
      </w:r>
    </w:p>
    <w:p w14:paraId="087EBCA1" w14:textId="4CE61C4A" w:rsidR="00352852" w:rsidRPr="0061128B" w:rsidRDefault="00540B10" w:rsidP="00F64EF8">
      <w:pPr>
        <w:spacing w:after="120"/>
        <w:jc w:val="both"/>
        <w:rPr>
          <w:rFonts w:ascii="Times New Roman" w:hAnsi="Times New Roman" w:cs="Times New Roman"/>
          <w:highlight w:val="yellow"/>
          <w:u w:val="single"/>
        </w:rPr>
      </w:pPr>
      <w:r w:rsidRPr="0061128B">
        <w:rPr>
          <w:rFonts w:ascii="Times New Roman" w:hAnsi="Times New Roman" w:cs="Times New Roman"/>
          <w:highlight w:val="yellow"/>
          <w:u w:val="single"/>
        </w:rPr>
        <w:t>FC state identification using</w:t>
      </w:r>
      <w:r w:rsidR="00352852" w:rsidRPr="0061128B">
        <w:rPr>
          <w:rFonts w:ascii="Times New Roman" w:hAnsi="Times New Roman" w:cs="Times New Roman"/>
          <w:highlight w:val="yellow"/>
          <w:u w:val="single"/>
        </w:rPr>
        <w:t xml:space="preserve"> clustering analysis</w:t>
      </w:r>
    </w:p>
    <w:p w14:paraId="57124944" w14:textId="5578D8D7" w:rsidR="00AE790F" w:rsidRPr="00183AE9" w:rsidRDefault="004457BC" w:rsidP="00F64EF8">
      <w:pPr>
        <w:spacing w:after="120"/>
        <w:jc w:val="both"/>
        <w:rPr>
          <w:rFonts w:ascii="Times New Roman" w:hAnsi="Times New Roman" w:cs="Times New Roman"/>
        </w:rPr>
      </w:pPr>
      <w:r w:rsidRPr="00183AE9">
        <w:rPr>
          <w:rFonts w:ascii="Times New Roman" w:hAnsi="Times New Roman" w:cs="Times New Roman"/>
        </w:rPr>
        <w:t xml:space="preserve">FC state can be defined as </w:t>
      </w:r>
      <w:r w:rsidR="00AE790F" w:rsidRPr="00183AE9">
        <w:rPr>
          <w:rFonts w:ascii="Times New Roman" w:hAnsi="Times New Roman" w:cs="Times New Roman"/>
        </w:rPr>
        <w:t>highly structured patterns of FC that emerge and</w:t>
      </w:r>
      <w:r w:rsidRPr="00183AE9">
        <w:rPr>
          <w:rFonts w:ascii="Times New Roman" w:hAnsi="Times New Roman" w:cs="Times New Roman"/>
        </w:rPr>
        <w:t xml:space="preserve"> dissolve over tens of seconds (Allen et al., 2012)</w:t>
      </w:r>
      <w:r w:rsidR="007A7AB2" w:rsidRPr="00183AE9">
        <w:rPr>
          <w:rFonts w:ascii="Times New Roman" w:hAnsi="Times New Roman" w:cs="Times New Roman"/>
        </w:rPr>
        <w:t>.</w:t>
      </w:r>
    </w:p>
    <w:p w14:paraId="34112417" w14:textId="155B20C1" w:rsidR="007A7AB2" w:rsidRPr="0061128B" w:rsidRDefault="007A7AB2" w:rsidP="00F64EF8">
      <w:pPr>
        <w:pStyle w:val="ListParagraph"/>
        <w:numPr>
          <w:ilvl w:val="0"/>
          <w:numId w:val="6"/>
        </w:numPr>
        <w:spacing w:after="120"/>
        <w:jc w:val="both"/>
        <w:rPr>
          <w:rFonts w:ascii="Times New Roman" w:hAnsi="Times New Roman" w:cs="Times New Roman"/>
          <w:highlight w:val="yellow"/>
        </w:rPr>
      </w:pPr>
      <w:proofErr w:type="gramStart"/>
      <w:r w:rsidRPr="0061128B">
        <w:rPr>
          <w:rFonts w:ascii="Times New Roman" w:hAnsi="Times New Roman" w:cs="Times New Roman"/>
          <w:highlight w:val="yellow"/>
        </w:rPr>
        <w:t>choose</w:t>
      </w:r>
      <w:proofErr w:type="gramEnd"/>
      <w:r w:rsidRPr="0061128B">
        <w:rPr>
          <w:rFonts w:ascii="Times New Roman" w:hAnsi="Times New Roman" w:cs="Times New Roman"/>
          <w:highlight w:val="yellow"/>
        </w:rPr>
        <w:t xml:space="preserve"> exemplars defined as those windows with local maxima in FC for each subject</w:t>
      </w:r>
    </w:p>
    <w:p w14:paraId="10A24C44" w14:textId="77777777" w:rsidR="001A0DDF" w:rsidRPr="0061128B" w:rsidRDefault="007A7AB2" w:rsidP="00F64EF8">
      <w:pPr>
        <w:pStyle w:val="ListParagraph"/>
        <w:numPr>
          <w:ilvl w:val="0"/>
          <w:numId w:val="6"/>
        </w:numPr>
        <w:spacing w:after="120"/>
        <w:jc w:val="both"/>
        <w:rPr>
          <w:rFonts w:ascii="Times New Roman" w:hAnsi="Times New Roman" w:cs="Times New Roman"/>
          <w:highlight w:val="yellow"/>
        </w:rPr>
      </w:pPr>
      <w:proofErr w:type="gramStart"/>
      <w:r w:rsidRPr="0061128B">
        <w:rPr>
          <w:rFonts w:ascii="Times New Roman" w:hAnsi="Times New Roman" w:cs="Times New Roman"/>
          <w:highlight w:val="yellow"/>
        </w:rPr>
        <w:t>apply</w:t>
      </w:r>
      <w:proofErr w:type="gramEnd"/>
      <w:r w:rsidRPr="0061128B">
        <w:rPr>
          <w:rFonts w:ascii="Times New Roman" w:hAnsi="Times New Roman" w:cs="Times New Roman"/>
          <w:highlight w:val="yellow"/>
        </w:rPr>
        <w:t xml:space="preserve"> K-means clustering algorithm to the set of exemplars from all subjects</w:t>
      </w:r>
      <w:r w:rsidR="001A0DDF" w:rsidRPr="0061128B">
        <w:rPr>
          <w:rFonts w:ascii="Times New Roman" w:hAnsi="Times New Roman" w:cs="Times New Roman"/>
          <w:highlight w:val="yellow"/>
        </w:rPr>
        <w:t xml:space="preserve"> to obtain the group centroids</w:t>
      </w:r>
      <w:r w:rsidRPr="0061128B">
        <w:rPr>
          <w:rFonts w:ascii="Times New Roman" w:hAnsi="Times New Roman" w:cs="Times New Roman"/>
          <w:highlight w:val="yellow"/>
        </w:rPr>
        <w:t xml:space="preserve">. </w:t>
      </w:r>
      <w:r w:rsidR="001A0DDF" w:rsidRPr="0061128B">
        <w:rPr>
          <w:rFonts w:ascii="Times New Roman" w:hAnsi="Times New Roman" w:cs="Times New Roman"/>
          <w:highlight w:val="yellow"/>
        </w:rPr>
        <w:t xml:space="preserve">The number of clusters was determined using the elbow criterion of the cluster validity index, computed as the ratio between within-cluster distance to between-cluster distance. The </w:t>
      </w:r>
      <w:proofErr w:type="gramStart"/>
      <w:r w:rsidR="001A0DDF" w:rsidRPr="0061128B">
        <w:rPr>
          <w:rFonts w:ascii="Times New Roman" w:hAnsi="Times New Roman" w:cs="Times New Roman"/>
          <w:highlight w:val="yellow"/>
        </w:rPr>
        <w:t>centroids of a cluster putatively reflects</w:t>
      </w:r>
      <w:proofErr w:type="gramEnd"/>
      <w:r w:rsidR="001A0DDF" w:rsidRPr="0061128B">
        <w:rPr>
          <w:rFonts w:ascii="Times New Roman" w:hAnsi="Times New Roman" w:cs="Times New Roman"/>
          <w:highlight w:val="yellow"/>
        </w:rPr>
        <w:t xml:space="preserve"> a connectivity state stably present within the data.</w:t>
      </w:r>
    </w:p>
    <w:p w14:paraId="3D54923D" w14:textId="77777777" w:rsidR="007A7AB2" w:rsidRPr="0061128B" w:rsidRDefault="007A7AB2" w:rsidP="00F64EF8">
      <w:pPr>
        <w:pStyle w:val="ListParagraph"/>
        <w:numPr>
          <w:ilvl w:val="0"/>
          <w:numId w:val="6"/>
        </w:numPr>
        <w:spacing w:after="120"/>
        <w:jc w:val="both"/>
        <w:rPr>
          <w:rFonts w:ascii="Times New Roman" w:hAnsi="Times New Roman" w:cs="Times New Roman"/>
          <w:highlight w:val="yellow"/>
        </w:rPr>
      </w:pPr>
      <w:r w:rsidRPr="0061128B">
        <w:rPr>
          <w:rFonts w:ascii="Times New Roman" w:hAnsi="Times New Roman" w:cs="Times New Roman"/>
          <w:highlight w:val="yellow"/>
        </w:rPr>
        <w:t>Repeat this clustering for 500 times to increase the chances of escaping local minima.</w:t>
      </w:r>
      <w:r w:rsidR="004F6D91" w:rsidRPr="0061128B">
        <w:rPr>
          <w:rFonts w:ascii="Times New Roman" w:hAnsi="Times New Roman" w:cs="Times New Roman"/>
          <w:highlight w:val="yellow"/>
        </w:rPr>
        <w:t xml:space="preserve"> </w:t>
      </w:r>
    </w:p>
    <w:p w14:paraId="707AF736" w14:textId="77777777" w:rsidR="004F6D91" w:rsidRPr="0061128B" w:rsidRDefault="00EC23F1" w:rsidP="00F64EF8">
      <w:pPr>
        <w:pStyle w:val="ListParagraph"/>
        <w:numPr>
          <w:ilvl w:val="0"/>
          <w:numId w:val="6"/>
        </w:numPr>
        <w:spacing w:after="120"/>
        <w:jc w:val="both"/>
        <w:rPr>
          <w:rFonts w:ascii="Times New Roman" w:hAnsi="Times New Roman" w:cs="Times New Roman"/>
          <w:highlight w:val="yellow"/>
        </w:rPr>
      </w:pPr>
      <w:r w:rsidRPr="0061128B">
        <w:rPr>
          <w:rFonts w:ascii="Times New Roman" w:hAnsi="Times New Roman" w:cs="Times New Roman"/>
          <w:highlight w:val="yellow"/>
        </w:rPr>
        <w:t>Estimate the n</w:t>
      </w:r>
      <w:r w:rsidR="004F6D91" w:rsidRPr="0061128B">
        <w:rPr>
          <w:rFonts w:ascii="Times New Roman" w:hAnsi="Times New Roman" w:cs="Times New Roman"/>
          <w:highlight w:val="yellow"/>
        </w:rPr>
        <w:t xml:space="preserve">etwork modularity of each state </w:t>
      </w:r>
      <w:r w:rsidRPr="0061128B">
        <w:rPr>
          <w:rFonts w:ascii="Times New Roman" w:hAnsi="Times New Roman" w:cs="Times New Roman"/>
          <w:highlight w:val="yellow"/>
        </w:rPr>
        <w:t>by</w:t>
      </w:r>
      <w:r w:rsidR="004F6D91" w:rsidRPr="0061128B">
        <w:rPr>
          <w:rFonts w:ascii="Times New Roman" w:hAnsi="Times New Roman" w:cs="Times New Roman"/>
          <w:highlight w:val="yellow"/>
        </w:rPr>
        <w:t xml:space="preserve"> using the Louvain algorithm implemented in the Brain Connectivity Toolbox.</w:t>
      </w:r>
    </w:p>
    <w:p w14:paraId="386AD6A4" w14:textId="1438DC50" w:rsidR="00682059" w:rsidRPr="0061128B" w:rsidRDefault="00540B10" w:rsidP="00F64EF8">
      <w:pPr>
        <w:pStyle w:val="ListParagraph"/>
        <w:numPr>
          <w:ilvl w:val="0"/>
          <w:numId w:val="6"/>
        </w:numPr>
        <w:spacing w:after="120"/>
        <w:jc w:val="both"/>
        <w:rPr>
          <w:rFonts w:ascii="Times New Roman" w:hAnsi="Times New Roman" w:cs="Times New Roman"/>
          <w:highlight w:val="yellow"/>
        </w:rPr>
      </w:pPr>
      <w:r w:rsidRPr="0061128B">
        <w:rPr>
          <w:rFonts w:ascii="Times New Roman" w:hAnsi="Times New Roman" w:cs="Times New Roman"/>
          <w:highlight w:val="yellow"/>
        </w:rPr>
        <w:t xml:space="preserve">Repeat the Louvain algorithm </w:t>
      </w:r>
      <w:proofErr w:type="gramStart"/>
      <w:r w:rsidRPr="0061128B">
        <w:rPr>
          <w:rFonts w:ascii="Times New Roman" w:hAnsi="Times New Roman" w:cs="Times New Roman"/>
          <w:highlight w:val="yellow"/>
        </w:rPr>
        <w:t xml:space="preserve">on </w:t>
      </w:r>
      <w:r w:rsidR="00682059" w:rsidRPr="0061128B">
        <w:rPr>
          <w:rFonts w:ascii="Times New Roman" w:hAnsi="Times New Roman" w:cs="Times New Roman"/>
          <w:highlight w:val="yellow"/>
        </w:rPr>
        <w:t>100 bootstrap</w:t>
      </w:r>
      <w:proofErr w:type="gramEnd"/>
      <w:r w:rsidR="00682059" w:rsidRPr="0061128B">
        <w:rPr>
          <w:rFonts w:ascii="Times New Roman" w:hAnsi="Times New Roman" w:cs="Times New Roman"/>
          <w:highlight w:val="yellow"/>
        </w:rPr>
        <w:t xml:space="preserve"> resamples (resampling subject exemplars within each cluster) to obtain the occurrence trend and the best linear fit line.</w:t>
      </w:r>
    </w:p>
    <w:p w14:paraId="75B92D83" w14:textId="64689E1C" w:rsidR="00682059" w:rsidRPr="0061128B" w:rsidRDefault="008C3E9E" w:rsidP="00F64EF8">
      <w:pPr>
        <w:pStyle w:val="ListParagraph"/>
        <w:numPr>
          <w:ilvl w:val="0"/>
          <w:numId w:val="6"/>
        </w:numPr>
        <w:spacing w:after="120"/>
        <w:jc w:val="both"/>
        <w:rPr>
          <w:rFonts w:ascii="Times New Roman" w:hAnsi="Times New Roman" w:cs="Times New Roman"/>
          <w:highlight w:val="yellow"/>
        </w:rPr>
      </w:pPr>
      <w:r w:rsidRPr="0061128B">
        <w:rPr>
          <w:rFonts w:ascii="Times New Roman" w:hAnsi="Times New Roman" w:cs="Times New Roman"/>
          <w:highlight w:val="yellow"/>
        </w:rPr>
        <w:t>Plot the state transition examples</w:t>
      </w:r>
      <w:r w:rsidR="00540B10" w:rsidRPr="0061128B">
        <w:rPr>
          <w:rFonts w:ascii="Times New Roman" w:hAnsi="Times New Roman" w:cs="Times New Roman"/>
          <w:highlight w:val="yellow"/>
        </w:rPr>
        <w:t xml:space="preserve"> for several subjects</w:t>
      </w:r>
      <w:r w:rsidRPr="0061128B">
        <w:rPr>
          <w:rFonts w:ascii="Times New Roman" w:hAnsi="Times New Roman" w:cs="Times New Roman"/>
          <w:highlight w:val="yellow"/>
        </w:rPr>
        <w:t xml:space="preserve"> and compute the average transition matrix (TM). Approximate the stationary probability vector (</w:t>
      </w:r>
      <m:oMath>
        <m:r>
          <w:rPr>
            <w:rFonts w:ascii="Cambria Math" w:hAnsi="Cambria Math" w:cs="Times New Roman"/>
            <w:highlight w:val="yellow"/>
          </w:rPr>
          <m:t>π</m:t>
        </m:r>
      </m:oMath>
      <w:r w:rsidRPr="0061128B">
        <w:rPr>
          <w:rFonts w:ascii="Times New Roman" w:hAnsi="Times New Roman" w:cs="Times New Roman"/>
          <w:highlight w:val="yellow"/>
        </w:rPr>
        <w:t>) as the principal eigenvector of the TM, which represents the expected behavior of the system in the long run.</w:t>
      </w:r>
    </w:p>
    <w:p w14:paraId="3AA2F331" w14:textId="6635EE77" w:rsidR="005E2D35" w:rsidRPr="0061128B" w:rsidRDefault="00540B10" w:rsidP="005E2D35">
      <w:pPr>
        <w:spacing w:after="120"/>
        <w:jc w:val="both"/>
        <w:rPr>
          <w:rFonts w:ascii="Times New Roman" w:hAnsi="Times New Roman" w:cs="Times New Roman"/>
          <w:highlight w:val="yellow"/>
        </w:rPr>
      </w:pPr>
      <w:r w:rsidRPr="0061128B">
        <w:rPr>
          <w:rFonts w:ascii="Times New Roman" w:hAnsi="Times New Roman" w:cs="Times New Roman"/>
          <w:highlight w:val="yellow"/>
        </w:rPr>
        <w:t>6. Compare the number, feature, and duration of state</w:t>
      </w:r>
      <w:r w:rsidR="005E2D35" w:rsidRPr="0061128B">
        <w:rPr>
          <w:rFonts w:ascii="Times New Roman" w:hAnsi="Times New Roman" w:cs="Times New Roman"/>
          <w:highlight w:val="yellow"/>
        </w:rPr>
        <w:t>s</w:t>
      </w:r>
      <w:r w:rsidRPr="0061128B">
        <w:rPr>
          <w:rFonts w:ascii="Times New Roman" w:hAnsi="Times New Roman" w:cs="Times New Roman"/>
          <w:highlight w:val="yellow"/>
        </w:rPr>
        <w:t xml:space="preserve"> among the 4 seeds</w:t>
      </w:r>
    </w:p>
    <w:p w14:paraId="7DFD302A" w14:textId="3E0A2F2F" w:rsidR="00072DB1" w:rsidRPr="007C0C0A" w:rsidRDefault="005E2D35" w:rsidP="00F64EF8">
      <w:pPr>
        <w:spacing w:after="120"/>
        <w:jc w:val="both"/>
        <w:rPr>
          <w:rFonts w:ascii="Times New Roman" w:hAnsi="Times New Roman" w:cs="Times New Roman"/>
        </w:rPr>
      </w:pPr>
      <w:r w:rsidRPr="0061128B">
        <w:rPr>
          <w:rFonts w:ascii="Times New Roman" w:hAnsi="Times New Roman" w:cs="Times New Roman"/>
          <w:highlight w:val="yellow"/>
        </w:rPr>
        <w:t xml:space="preserve">7. </w:t>
      </w:r>
      <w:r w:rsidR="00886945" w:rsidRPr="0061128B">
        <w:rPr>
          <w:rFonts w:ascii="Times New Roman" w:hAnsi="Times New Roman" w:cs="Times New Roman"/>
          <w:highlight w:val="yellow"/>
        </w:rPr>
        <w:t>Calculate the test-retest reliability of the state analysis. This can be quantified as intra-class correlation</w:t>
      </w:r>
      <w:r w:rsidR="00A87DF0" w:rsidRPr="0061128B">
        <w:rPr>
          <w:rFonts w:ascii="Times New Roman" w:hAnsi="Times New Roman" w:cs="Times New Roman"/>
          <w:highlight w:val="yellow"/>
        </w:rPr>
        <w:t>s</w:t>
      </w:r>
      <w:r w:rsidR="00886945" w:rsidRPr="0061128B">
        <w:rPr>
          <w:rFonts w:ascii="Times New Roman" w:hAnsi="Times New Roman" w:cs="Times New Roman"/>
          <w:highlight w:val="yellow"/>
        </w:rPr>
        <w:t xml:space="preserve"> </w:t>
      </w:r>
      <w:r w:rsidRPr="0061128B">
        <w:rPr>
          <w:rFonts w:ascii="Times New Roman" w:hAnsi="Times New Roman" w:cs="Times New Roman"/>
          <w:highlight w:val="yellow"/>
        </w:rPr>
        <w:t xml:space="preserve">on state measures </w:t>
      </w:r>
      <w:r w:rsidR="00886945" w:rsidRPr="0061128B">
        <w:rPr>
          <w:rFonts w:ascii="Times New Roman" w:hAnsi="Times New Roman" w:cs="Times New Roman"/>
          <w:highlight w:val="yellow"/>
        </w:rPr>
        <w:t xml:space="preserve">between the data collected </w:t>
      </w:r>
      <w:r w:rsidR="004457BC" w:rsidRPr="0061128B">
        <w:rPr>
          <w:rFonts w:ascii="Times New Roman" w:hAnsi="Times New Roman" w:cs="Times New Roman"/>
          <w:highlight w:val="yellow"/>
        </w:rPr>
        <w:t>in session 1 and session 2.</w:t>
      </w:r>
    </w:p>
    <w:sectPr w:rsidR="00072DB1" w:rsidRPr="007C0C0A" w:rsidSect="005E2D35">
      <w:pgSz w:w="12240" w:h="15840"/>
      <w:pgMar w:top="1440" w:right="1800" w:bottom="1440" w:left="189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4" w:author="Michael Milham" w:date="2012-12-14T09:56:00Z" w:initials="MM">
    <w:p w14:paraId="02C25572" w14:textId="4597A4C1" w:rsidR="006B71A2" w:rsidRDefault="006B71A2">
      <w:pPr>
        <w:pStyle w:val="CommentText"/>
      </w:pPr>
      <w:r>
        <w:rPr>
          <w:rStyle w:val="CommentReference"/>
        </w:rPr>
        <w:annotationRef/>
      </w:r>
      <w:r>
        <w:t xml:space="preserve">So, this is a valid hypothesis. I will bet against, arguing that each division has unique pattern of state shifts and durations, but, predict a high degree of similarity in the specific states among divisions. Either way it goes, mine or yours, is interesting. 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D0058"/>
    <w:multiLevelType w:val="hybridMultilevel"/>
    <w:tmpl w:val="4BDA69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5041FA"/>
    <w:multiLevelType w:val="hybridMultilevel"/>
    <w:tmpl w:val="01BA99B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306F3D"/>
    <w:multiLevelType w:val="hybridMultilevel"/>
    <w:tmpl w:val="D4241312"/>
    <w:lvl w:ilvl="0" w:tplc="0409000F">
      <w:start w:val="6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>
    <w:nsid w:val="0828161E"/>
    <w:multiLevelType w:val="hybridMultilevel"/>
    <w:tmpl w:val="D79E830A"/>
    <w:lvl w:ilvl="0" w:tplc="F9A6191E">
      <w:start w:val="1"/>
      <w:numFmt w:val="low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>
    <w:nsid w:val="0E550F3F"/>
    <w:multiLevelType w:val="hybridMultilevel"/>
    <w:tmpl w:val="C1B4BC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E4409F"/>
    <w:multiLevelType w:val="hybridMultilevel"/>
    <w:tmpl w:val="80D04C60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491A33"/>
    <w:multiLevelType w:val="hybridMultilevel"/>
    <w:tmpl w:val="32623970"/>
    <w:lvl w:ilvl="0" w:tplc="FB36F90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41BF700A"/>
    <w:multiLevelType w:val="hybridMultilevel"/>
    <w:tmpl w:val="67941F12"/>
    <w:lvl w:ilvl="0" w:tplc="A974574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46DB762B"/>
    <w:multiLevelType w:val="hybridMultilevel"/>
    <w:tmpl w:val="671C1B2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AFC470C"/>
    <w:multiLevelType w:val="hybridMultilevel"/>
    <w:tmpl w:val="185E2F10"/>
    <w:lvl w:ilvl="0" w:tplc="DEB8CC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5D124008"/>
    <w:multiLevelType w:val="multilevel"/>
    <w:tmpl w:val="A7EE08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0EE5563"/>
    <w:multiLevelType w:val="hybridMultilevel"/>
    <w:tmpl w:val="962EE2D4"/>
    <w:lvl w:ilvl="0" w:tplc="0409000F">
      <w:start w:val="7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>
    <w:nsid w:val="679C06A2"/>
    <w:multiLevelType w:val="hybridMultilevel"/>
    <w:tmpl w:val="625276E0"/>
    <w:lvl w:ilvl="0" w:tplc="E256BA8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A25569C"/>
    <w:multiLevelType w:val="hybridMultilevel"/>
    <w:tmpl w:val="F140C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C0D0CCC"/>
    <w:multiLevelType w:val="hybridMultilevel"/>
    <w:tmpl w:val="D430B866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EC2452F"/>
    <w:multiLevelType w:val="hybridMultilevel"/>
    <w:tmpl w:val="A7EE08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47D315B"/>
    <w:multiLevelType w:val="hybridMultilevel"/>
    <w:tmpl w:val="091A8C34"/>
    <w:lvl w:ilvl="0" w:tplc="2C0ACA8C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7DE053A2"/>
    <w:multiLevelType w:val="multilevel"/>
    <w:tmpl w:val="4C828D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</w:num>
  <w:num w:numId="3">
    <w:abstractNumId w:val="12"/>
  </w:num>
  <w:num w:numId="4">
    <w:abstractNumId w:val="7"/>
  </w:num>
  <w:num w:numId="5">
    <w:abstractNumId w:val="6"/>
  </w:num>
  <w:num w:numId="6">
    <w:abstractNumId w:val="3"/>
  </w:num>
  <w:num w:numId="7">
    <w:abstractNumId w:val="0"/>
  </w:num>
  <w:num w:numId="8">
    <w:abstractNumId w:val="15"/>
  </w:num>
  <w:num w:numId="9">
    <w:abstractNumId w:val="17"/>
  </w:num>
  <w:num w:numId="10">
    <w:abstractNumId w:val="10"/>
  </w:num>
  <w:num w:numId="11">
    <w:abstractNumId w:val="8"/>
  </w:num>
  <w:num w:numId="12">
    <w:abstractNumId w:val="5"/>
  </w:num>
  <w:num w:numId="13">
    <w:abstractNumId w:val="2"/>
  </w:num>
  <w:num w:numId="14">
    <w:abstractNumId w:val="16"/>
  </w:num>
  <w:num w:numId="15">
    <w:abstractNumId w:val="14"/>
  </w:num>
  <w:num w:numId="16">
    <w:abstractNumId w:val="11"/>
  </w:num>
  <w:num w:numId="17">
    <w:abstractNumId w:val="13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2DB1"/>
    <w:rsid w:val="00047BB7"/>
    <w:rsid w:val="00072DB1"/>
    <w:rsid w:val="00136B22"/>
    <w:rsid w:val="00183AE9"/>
    <w:rsid w:val="001A0DDF"/>
    <w:rsid w:val="001D36D8"/>
    <w:rsid w:val="001F7E2A"/>
    <w:rsid w:val="00246C71"/>
    <w:rsid w:val="00256941"/>
    <w:rsid w:val="00256BA0"/>
    <w:rsid w:val="002611EB"/>
    <w:rsid w:val="0029402C"/>
    <w:rsid w:val="00294D05"/>
    <w:rsid w:val="00351DA6"/>
    <w:rsid w:val="00352852"/>
    <w:rsid w:val="00360826"/>
    <w:rsid w:val="004457BC"/>
    <w:rsid w:val="004464F5"/>
    <w:rsid w:val="0047127A"/>
    <w:rsid w:val="00481E7D"/>
    <w:rsid w:val="004A67F1"/>
    <w:rsid w:val="004B00CD"/>
    <w:rsid w:val="004E5033"/>
    <w:rsid w:val="004F6D91"/>
    <w:rsid w:val="00540B10"/>
    <w:rsid w:val="005E2D35"/>
    <w:rsid w:val="0060725A"/>
    <w:rsid w:val="0061128B"/>
    <w:rsid w:val="0064798E"/>
    <w:rsid w:val="0065347C"/>
    <w:rsid w:val="00682059"/>
    <w:rsid w:val="006B71A2"/>
    <w:rsid w:val="007061C3"/>
    <w:rsid w:val="007228C8"/>
    <w:rsid w:val="00737366"/>
    <w:rsid w:val="0076754F"/>
    <w:rsid w:val="00774914"/>
    <w:rsid w:val="00782620"/>
    <w:rsid w:val="007A7AB2"/>
    <w:rsid w:val="007C0C0A"/>
    <w:rsid w:val="007E6B9F"/>
    <w:rsid w:val="00886945"/>
    <w:rsid w:val="008A31FE"/>
    <w:rsid w:val="008C3E9E"/>
    <w:rsid w:val="009037D3"/>
    <w:rsid w:val="0097788B"/>
    <w:rsid w:val="00991BFF"/>
    <w:rsid w:val="00997EFE"/>
    <w:rsid w:val="00A31782"/>
    <w:rsid w:val="00A42C86"/>
    <w:rsid w:val="00A87DF0"/>
    <w:rsid w:val="00AD4921"/>
    <w:rsid w:val="00AE790F"/>
    <w:rsid w:val="00B11379"/>
    <w:rsid w:val="00B16417"/>
    <w:rsid w:val="00BD19B3"/>
    <w:rsid w:val="00C032B9"/>
    <w:rsid w:val="00C2264C"/>
    <w:rsid w:val="00C30B27"/>
    <w:rsid w:val="00C34396"/>
    <w:rsid w:val="00C408BB"/>
    <w:rsid w:val="00C81986"/>
    <w:rsid w:val="00D726BE"/>
    <w:rsid w:val="00DE3F16"/>
    <w:rsid w:val="00E13C0D"/>
    <w:rsid w:val="00E742FA"/>
    <w:rsid w:val="00EB163F"/>
    <w:rsid w:val="00EC23F1"/>
    <w:rsid w:val="00F16097"/>
    <w:rsid w:val="00F64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44FC8B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98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5347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347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347C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8198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8198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81986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8198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81986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98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5347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347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347C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8198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8198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81986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8198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8198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"/><Relationship Id="rId12" Type="http://schemas.openxmlformats.org/officeDocument/2006/relationships/image" Target="media/image6.tif"/><Relationship Id="rId13" Type="http://schemas.openxmlformats.org/officeDocument/2006/relationships/image" Target="media/image7.tif"/><Relationship Id="rId14" Type="http://schemas.openxmlformats.org/officeDocument/2006/relationships/image" Target="media/image8.tif"/><Relationship Id="rId15" Type="http://schemas.openxmlformats.org/officeDocument/2006/relationships/image" Target="media/image9.ti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comments" Target="comment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698</Words>
  <Characters>3984</Characters>
  <Application>Microsoft Macintosh Word</Application>
  <DocSecurity>0</DocSecurity>
  <Lines>33</Lines>
  <Paragraphs>9</Paragraphs>
  <ScaleCrop>false</ScaleCrop>
  <Company>Childmind</Company>
  <LinksUpToDate>false</LinksUpToDate>
  <CharactersWithSpaces>4673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 Yang</dc:creator>
  <cp:keywords/>
  <dc:description/>
  <cp:lastModifiedBy>Zhen Yang</cp:lastModifiedBy>
  <cp:revision>5</cp:revision>
  <dcterms:created xsi:type="dcterms:W3CDTF">2012-12-20T23:55:00Z</dcterms:created>
  <dcterms:modified xsi:type="dcterms:W3CDTF">2012-12-21T06:56:00Z</dcterms:modified>
</cp:coreProperties>
</file>